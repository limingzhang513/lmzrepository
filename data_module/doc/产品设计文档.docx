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6184" w:rsidRPr="009C635A" w:rsidRDefault="00390B82" w:rsidP="00296184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数据处理模块</w:t>
      </w:r>
      <w:r w:rsidR="00296184" w:rsidRPr="009C635A">
        <w:rPr>
          <w:rFonts w:hint="eastAsia"/>
          <w:sz w:val="48"/>
          <w:szCs w:val="48"/>
        </w:rPr>
        <w:t>产品设计说明</w:t>
      </w:r>
    </w:p>
    <w:p w:rsidR="00296184" w:rsidRDefault="00296184" w:rsidP="00296184"/>
    <w:p w:rsidR="00CF1532" w:rsidRDefault="00091889" w:rsidP="00296184">
      <w:r>
        <w:rPr>
          <w:rFonts w:hint="eastAsia"/>
        </w:rPr>
        <w:t>初稿</w:t>
      </w:r>
    </w:p>
    <w:p w:rsidR="00CF1532" w:rsidRPr="00410EAE" w:rsidRDefault="007A2E37" w:rsidP="00296184">
      <w:pPr>
        <w:rPr>
          <w:color w:val="92D050"/>
        </w:rPr>
      </w:pPr>
      <w:r w:rsidRPr="00CF1532">
        <w:rPr>
          <w:rFonts w:hint="eastAsia"/>
          <w:color w:val="92D050"/>
        </w:rPr>
        <w:t>待定部分</w:t>
      </w:r>
    </w:p>
    <w:p w:rsidR="00296184" w:rsidRDefault="00296184" w:rsidP="00296184">
      <w:pPr>
        <w:pStyle w:val="1"/>
        <w:numPr>
          <w:ilvl w:val="0"/>
          <w:numId w:val="1"/>
        </w:numPr>
      </w:pPr>
      <w:r>
        <w:rPr>
          <w:rFonts w:hint="eastAsia"/>
        </w:rPr>
        <w:t>概述</w:t>
      </w:r>
    </w:p>
    <w:p w:rsidR="00296184" w:rsidRDefault="00625542" w:rsidP="00296184">
      <w:r>
        <w:rPr>
          <w:rFonts w:hint="eastAsia"/>
        </w:rPr>
        <w:t>数据处理</w:t>
      </w:r>
      <w:r>
        <w:t>模块</w:t>
      </w:r>
      <w:r w:rsidR="00F14DB1">
        <w:rPr>
          <w:rFonts w:hint="eastAsia"/>
        </w:rPr>
        <w:t>用于</w:t>
      </w:r>
      <w:r w:rsidR="00F14DB1">
        <w:t>存储、维护图像训练数据与数据集，实现数据的上传、爬取、</w:t>
      </w:r>
      <w:r w:rsidR="00F14DB1">
        <w:rPr>
          <w:rFonts w:hint="eastAsia"/>
        </w:rPr>
        <w:t>标注</w:t>
      </w:r>
      <w:r w:rsidR="00F14DB1">
        <w:t>、清洗等功能。提供</w:t>
      </w:r>
      <w:r w:rsidR="00F14DB1">
        <w:rPr>
          <w:rFonts w:hint="eastAsia"/>
        </w:rPr>
        <w:t>web</w:t>
      </w:r>
      <w:r w:rsidR="00F14DB1">
        <w:t>交互</w:t>
      </w:r>
      <w:r w:rsidR="00F14DB1">
        <w:rPr>
          <w:rFonts w:hint="eastAsia"/>
        </w:rPr>
        <w:t>页面</w:t>
      </w:r>
      <w:r w:rsidR="00F14DB1">
        <w:t>与</w:t>
      </w:r>
      <w:r w:rsidR="00F14DB1">
        <w:rPr>
          <w:rFonts w:hint="eastAsia"/>
        </w:rPr>
        <w:t>可以</w:t>
      </w:r>
      <w:r w:rsidR="00F14DB1">
        <w:t>向外对接的API接口</w:t>
      </w:r>
      <w:r w:rsidR="00F14DB1">
        <w:rPr>
          <w:rFonts w:hint="eastAsia"/>
        </w:rPr>
        <w:t>。</w:t>
      </w:r>
    </w:p>
    <w:p w:rsidR="00BD6DCD" w:rsidRDefault="00BD6DCD" w:rsidP="00296184"/>
    <w:p w:rsidR="00296184" w:rsidRDefault="00296184" w:rsidP="00296184">
      <w:r>
        <w:rPr>
          <w:rFonts w:hint="eastAsia"/>
        </w:rPr>
        <w:t>本文档用于定义</w:t>
      </w:r>
      <w:r w:rsidR="00BD6DCD">
        <w:rPr>
          <w:rFonts w:hint="eastAsia"/>
        </w:rPr>
        <w:t>数据处理模块</w:t>
      </w:r>
      <w:r>
        <w:rPr>
          <w:rFonts w:hint="eastAsia"/>
        </w:rPr>
        <w:t>的产品功能。</w:t>
      </w:r>
    </w:p>
    <w:p w:rsidR="00296184" w:rsidRDefault="00296184" w:rsidP="00296184"/>
    <w:p w:rsidR="00296184" w:rsidRDefault="00296184" w:rsidP="00296184">
      <w:pPr>
        <w:pStyle w:val="1"/>
        <w:numPr>
          <w:ilvl w:val="0"/>
          <w:numId w:val="1"/>
        </w:numPr>
      </w:pPr>
      <w:r>
        <w:rPr>
          <w:rFonts w:hint="eastAsia"/>
        </w:rPr>
        <w:t>登录</w:t>
      </w:r>
    </w:p>
    <w:p w:rsidR="00296184" w:rsidRDefault="00296184" w:rsidP="00296184">
      <w:r>
        <w:rPr>
          <w:rFonts w:hint="eastAsia"/>
        </w:rPr>
        <w:t>用户可以通过用户名和密码登录到系统中。</w:t>
      </w:r>
    </w:p>
    <w:p w:rsidR="00410EAE" w:rsidRDefault="00296184" w:rsidP="00410EA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系统使用</w:t>
      </w:r>
      <w:r w:rsidRPr="00410EAE">
        <w:rPr>
          <w:rFonts w:hint="eastAsia"/>
          <w:color w:val="92D050"/>
        </w:rPr>
        <w:t>手机号或者邮箱</w:t>
      </w:r>
      <w:r w:rsidR="00410EAE">
        <w:rPr>
          <w:rFonts w:hint="eastAsia"/>
          <w:color w:val="92D050"/>
        </w:rPr>
        <w:t>（待定</w:t>
      </w:r>
      <w:r w:rsidR="00410EAE">
        <w:rPr>
          <w:color w:val="92D050"/>
        </w:rPr>
        <w:t>）</w:t>
      </w:r>
      <w:r>
        <w:rPr>
          <w:rFonts w:hint="eastAsia"/>
        </w:rPr>
        <w:t>作为用户名，</w:t>
      </w:r>
      <w:r w:rsidRPr="006205DE">
        <w:rPr>
          <w:rFonts w:hint="eastAsia"/>
        </w:rPr>
        <w:t>可以由管理员批量导入一批用户及密码</w:t>
      </w:r>
      <w:r>
        <w:rPr>
          <w:rFonts w:hint="eastAsia"/>
        </w:rPr>
        <w:t>。</w:t>
      </w:r>
    </w:p>
    <w:p w:rsidR="00410EAE" w:rsidRDefault="00410EAE" w:rsidP="00410EA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用户</w:t>
      </w:r>
      <w:r>
        <w:t>权限分为</w:t>
      </w:r>
      <w:r w:rsidRPr="00825145">
        <w:rPr>
          <w:strike/>
          <w:rPrChange w:id="0" w:author="sunyibo" w:date="2018-07-12T15:59:00Z">
            <w:rPr/>
          </w:rPrChange>
        </w:rPr>
        <w:t>管理员、</w:t>
      </w:r>
      <w:r>
        <w:t>普通用户、标注</w:t>
      </w:r>
      <w:r>
        <w:rPr>
          <w:rFonts w:hint="eastAsia"/>
        </w:rPr>
        <w:t>用户</w:t>
      </w:r>
      <w:r>
        <w:t>3</w:t>
      </w:r>
      <w:r>
        <w:rPr>
          <w:rFonts w:hint="eastAsia"/>
        </w:rPr>
        <w:t>种；</w:t>
      </w:r>
    </w:p>
    <w:p w:rsidR="00410EAE" w:rsidRPr="00750031" w:rsidRDefault="00410EAE" w:rsidP="00410EAE">
      <w:pPr>
        <w:pStyle w:val="a7"/>
        <w:numPr>
          <w:ilvl w:val="1"/>
          <w:numId w:val="4"/>
        </w:numPr>
        <w:ind w:firstLineChars="0"/>
        <w:rPr>
          <w:strike/>
          <w:rPrChange w:id="1" w:author="sunyibo" w:date="2018-07-12T11:15:00Z">
            <w:rPr/>
          </w:rPrChange>
        </w:rPr>
      </w:pPr>
      <w:r w:rsidRPr="00750031">
        <w:rPr>
          <w:rFonts w:hint="eastAsia"/>
          <w:strike/>
          <w:rPrChange w:id="2" w:author="sunyibo" w:date="2018-07-12T11:15:00Z">
            <w:rPr>
              <w:rFonts w:hint="eastAsia"/>
            </w:rPr>
          </w:rPrChange>
        </w:rPr>
        <w:t>管理员：系统只设置一个管理员账户，管理员可以登入系统，查看后台管理页面，</w:t>
      </w:r>
      <w:r w:rsidRPr="00750031">
        <w:rPr>
          <w:strike/>
          <w:color w:val="92D050"/>
          <w:rPrChange w:id="3" w:author="sunyibo" w:date="2018-07-12T11:15:00Z">
            <w:rPr>
              <w:color w:val="92D050"/>
            </w:rPr>
          </w:rPrChange>
        </w:rPr>
        <w:t>包括</w:t>
      </w:r>
      <w:r w:rsidRPr="00750031">
        <w:rPr>
          <w:rFonts w:hint="eastAsia"/>
          <w:strike/>
          <w:color w:val="92D050"/>
          <w:rPrChange w:id="4" w:author="sunyibo" w:date="2018-07-12T11:15:00Z">
            <w:rPr>
              <w:rFonts w:hint="eastAsia"/>
              <w:color w:val="92D050"/>
            </w:rPr>
          </w:rPrChange>
        </w:rPr>
        <w:t>用户列表</w:t>
      </w:r>
      <w:r w:rsidRPr="00750031">
        <w:rPr>
          <w:strike/>
          <w:color w:val="92D050"/>
          <w:rPrChange w:id="5" w:author="sunyibo" w:date="2018-07-12T11:15:00Z">
            <w:rPr>
              <w:color w:val="92D050"/>
            </w:rPr>
          </w:rPrChange>
        </w:rPr>
        <w:t>，数据集列表</w:t>
      </w:r>
      <w:r w:rsidRPr="00750031">
        <w:rPr>
          <w:rFonts w:hint="eastAsia"/>
          <w:strike/>
          <w:color w:val="92D050"/>
          <w:rPrChange w:id="6" w:author="sunyibo" w:date="2018-07-12T11:15:00Z">
            <w:rPr>
              <w:rFonts w:hint="eastAsia"/>
              <w:color w:val="92D050"/>
            </w:rPr>
          </w:rPrChange>
        </w:rPr>
        <w:t>，</w:t>
      </w:r>
      <w:r w:rsidRPr="00750031">
        <w:rPr>
          <w:strike/>
          <w:color w:val="92D050"/>
          <w:rPrChange w:id="7" w:author="sunyibo" w:date="2018-07-12T11:15:00Z">
            <w:rPr>
              <w:color w:val="92D050"/>
            </w:rPr>
          </w:rPrChange>
        </w:rPr>
        <w:t>存储信息等</w:t>
      </w:r>
      <w:r w:rsidRPr="00750031">
        <w:rPr>
          <w:rFonts w:hint="eastAsia"/>
          <w:strike/>
          <w:color w:val="92D050"/>
          <w:rPrChange w:id="8" w:author="sunyibo" w:date="2018-07-12T11:15:00Z">
            <w:rPr>
              <w:rFonts w:hint="eastAsia"/>
              <w:color w:val="92D050"/>
            </w:rPr>
          </w:rPrChange>
        </w:rPr>
        <w:t>（待定</w:t>
      </w:r>
      <w:r w:rsidRPr="00750031">
        <w:rPr>
          <w:strike/>
          <w:color w:val="92D050"/>
          <w:rPrChange w:id="9" w:author="sunyibo" w:date="2018-07-12T11:15:00Z">
            <w:rPr>
              <w:color w:val="92D050"/>
            </w:rPr>
          </w:rPrChange>
        </w:rPr>
        <w:t>）</w:t>
      </w:r>
    </w:p>
    <w:p w:rsidR="00410EAE" w:rsidRDefault="00410EAE" w:rsidP="00410EAE">
      <w:pPr>
        <w:pStyle w:val="a7"/>
        <w:numPr>
          <w:ilvl w:val="1"/>
          <w:numId w:val="4"/>
        </w:numPr>
        <w:ind w:firstLineChars="0"/>
      </w:pPr>
      <w:r w:rsidRPr="00410EAE">
        <w:rPr>
          <w:rFonts w:hint="eastAsia"/>
        </w:rPr>
        <w:t>普通用户</w:t>
      </w:r>
      <w:r>
        <w:rPr>
          <w:rFonts w:hint="eastAsia"/>
        </w:rPr>
        <w:t>：</w:t>
      </w:r>
      <w:r>
        <w:t>普通用户</w:t>
      </w:r>
      <w:r>
        <w:rPr>
          <w:rFonts w:hint="eastAsia"/>
        </w:rPr>
        <w:t>可以</w:t>
      </w:r>
      <w:r>
        <w:t>对数据集进行增删改查，对</w:t>
      </w:r>
      <w:r>
        <w:rPr>
          <w:rFonts w:hint="eastAsia"/>
        </w:rPr>
        <w:t>图像数据</w:t>
      </w:r>
      <w:r>
        <w:t>进行上传、爬取、标注、清洗等功能</w:t>
      </w:r>
    </w:p>
    <w:p w:rsidR="00410EAE" w:rsidRDefault="00410EAE" w:rsidP="00410EAE">
      <w:pPr>
        <w:pStyle w:val="a7"/>
        <w:numPr>
          <w:ilvl w:val="1"/>
          <w:numId w:val="4"/>
        </w:numPr>
        <w:ind w:firstLineChars="0"/>
      </w:pPr>
      <w:r>
        <w:rPr>
          <w:rFonts w:hint="eastAsia"/>
        </w:rPr>
        <w:t>标注用户</w:t>
      </w:r>
      <w:r>
        <w:t>：标注用户只能对图像进行标注</w:t>
      </w:r>
    </w:p>
    <w:p w:rsidR="00296184" w:rsidRDefault="00296184" w:rsidP="00296184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用户登录后，可以选择退出系统，回到登录页面。</w:t>
      </w:r>
    </w:p>
    <w:p w:rsidR="00686750" w:rsidRDefault="00686750" w:rsidP="00296184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用户信息需要</w:t>
      </w:r>
      <w:r>
        <w:t>与训练模块</w:t>
      </w:r>
      <w:r>
        <w:rPr>
          <w:rFonts w:hint="eastAsia"/>
        </w:rPr>
        <w:t>同步</w:t>
      </w:r>
    </w:p>
    <w:p w:rsidR="009165A8" w:rsidRPr="007C328D" w:rsidRDefault="009165A8" w:rsidP="002A04D6">
      <w:pPr>
        <w:pStyle w:val="a7"/>
        <w:numPr>
          <w:ilvl w:val="0"/>
          <w:numId w:val="4"/>
        </w:numPr>
        <w:ind w:firstLineChars="0"/>
        <w:rPr>
          <w:ins w:id="10" w:author="sunyibo" w:date="2018-07-12T11:16:00Z"/>
          <w:rPrChange w:id="11" w:author="sunyibo" w:date="2018-07-12T11:16:00Z">
            <w:rPr>
              <w:ins w:id="12" w:author="sunyibo" w:date="2018-07-12T11:16:00Z"/>
              <w:color w:val="92D050"/>
            </w:rPr>
          </w:rPrChange>
        </w:rPr>
      </w:pPr>
      <w:r w:rsidRPr="00750031">
        <w:rPr>
          <w:rFonts w:hint="eastAsia"/>
          <w:rPrChange w:id="13" w:author="sunyibo" w:date="2018-07-12T11:15:00Z">
            <w:rPr>
              <w:rFonts w:hint="eastAsia"/>
              <w:color w:val="92D050"/>
            </w:rPr>
          </w:rPrChange>
        </w:rPr>
        <w:t>用户</w:t>
      </w:r>
      <w:r w:rsidR="007E77F2" w:rsidRPr="00750031">
        <w:rPr>
          <w:rFonts w:hint="eastAsia"/>
          <w:rPrChange w:id="14" w:author="sunyibo" w:date="2018-07-12T11:15:00Z">
            <w:rPr>
              <w:rFonts w:hint="eastAsia"/>
              <w:color w:val="92D050"/>
            </w:rPr>
          </w:rPrChange>
        </w:rPr>
        <w:t>可以</w:t>
      </w:r>
      <w:r w:rsidR="007E77F2" w:rsidRPr="00750031">
        <w:rPr>
          <w:rPrChange w:id="15" w:author="sunyibo" w:date="2018-07-12T11:15:00Z">
            <w:rPr>
              <w:color w:val="92D050"/>
            </w:rPr>
          </w:rPrChange>
        </w:rPr>
        <w:t>对其他用户</w:t>
      </w:r>
      <w:r w:rsidR="007E77F2" w:rsidRPr="00750031">
        <w:rPr>
          <w:rFonts w:hint="eastAsia"/>
          <w:rPrChange w:id="16" w:author="sunyibo" w:date="2018-07-12T11:15:00Z">
            <w:rPr>
              <w:rFonts w:hint="eastAsia"/>
              <w:color w:val="92D050"/>
            </w:rPr>
          </w:rPrChange>
        </w:rPr>
        <w:t>共享</w:t>
      </w:r>
      <w:r w:rsidR="007E77F2" w:rsidRPr="00750031">
        <w:rPr>
          <w:rPrChange w:id="17" w:author="sunyibo" w:date="2018-07-12T11:15:00Z">
            <w:rPr>
              <w:color w:val="92D050"/>
            </w:rPr>
          </w:rPrChange>
        </w:rPr>
        <w:t>/公开数据集权限</w:t>
      </w:r>
      <w:r w:rsidR="007E77F2" w:rsidRPr="00750031">
        <w:rPr>
          <w:rFonts w:hint="eastAsia"/>
          <w:rPrChange w:id="18" w:author="sunyibo" w:date="2018-07-12T11:15:00Z">
            <w:rPr>
              <w:rFonts w:hint="eastAsia"/>
              <w:color w:val="92D050"/>
            </w:rPr>
          </w:rPrChange>
        </w:rPr>
        <w:t>。</w:t>
      </w:r>
      <w:del w:id="19" w:author="sunyibo" w:date="2018-07-12T11:15:00Z">
        <w:r w:rsidR="000B29F8" w:rsidRPr="00750031" w:rsidDel="00750031">
          <w:rPr>
            <w:rFonts w:hint="eastAsia"/>
            <w:rPrChange w:id="20" w:author="sunyibo" w:date="2018-07-12T11:15:00Z">
              <w:rPr>
                <w:rFonts w:hint="eastAsia"/>
                <w:color w:val="92D050"/>
              </w:rPr>
            </w:rPrChange>
          </w:rPr>
          <w:delText>（</w:delText>
        </w:r>
        <w:r w:rsidR="000B29F8" w:rsidRPr="000B29F8" w:rsidDel="00750031">
          <w:rPr>
            <w:rFonts w:hint="eastAsia"/>
            <w:color w:val="92D050"/>
          </w:rPr>
          <w:delText>待定</w:delText>
        </w:r>
        <w:r w:rsidR="000B29F8" w:rsidRPr="000B29F8" w:rsidDel="00750031">
          <w:rPr>
            <w:color w:val="92D050"/>
          </w:rPr>
          <w:delText>）</w:delText>
        </w:r>
      </w:del>
    </w:p>
    <w:p w:rsidR="007C328D" w:rsidRPr="007C328D" w:rsidRDefault="007C328D">
      <w:pPr>
        <w:pStyle w:val="a7"/>
        <w:numPr>
          <w:ilvl w:val="1"/>
          <w:numId w:val="4"/>
        </w:numPr>
        <w:ind w:firstLineChars="0"/>
        <w:rPr>
          <w:ins w:id="21" w:author="sunyibo" w:date="2018-07-12T11:17:00Z"/>
          <w:rPrChange w:id="22" w:author="sunyibo" w:date="2018-07-12T11:17:00Z">
            <w:rPr>
              <w:ins w:id="23" w:author="sunyibo" w:date="2018-07-12T11:17:00Z"/>
              <w:color w:val="92D050"/>
            </w:rPr>
          </w:rPrChange>
        </w:rPr>
        <w:pPrChange w:id="24" w:author="sunyibo" w:date="2018-07-12T11:16:00Z">
          <w:pPr>
            <w:pStyle w:val="a7"/>
            <w:numPr>
              <w:numId w:val="4"/>
            </w:numPr>
            <w:ind w:left="360" w:firstLineChars="0" w:hanging="360"/>
          </w:pPr>
        </w:pPrChange>
      </w:pPr>
      <w:ins w:id="25" w:author="sunyibo" w:date="2018-07-12T11:16:00Z">
        <w:r w:rsidRPr="000E2600">
          <w:rPr>
            <w:rFonts w:hint="eastAsia"/>
            <w:rPrChange w:id="26" w:author="sunyibo" w:date="2018-07-12T11:18:00Z">
              <w:rPr>
                <w:rFonts w:hint="eastAsia"/>
                <w:color w:val="92D050"/>
              </w:rPr>
            </w:rPrChange>
          </w:rPr>
          <w:t>可以选择向</w:t>
        </w:r>
        <w:r w:rsidRPr="000E2600">
          <w:rPr>
            <w:rPrChange w:id="27" w:author="sunyibo" w:date="2018-07-12T11:18:00Z">
              <w:rPr>
                <w:color w:val="92D050"/>
              </w:rPr>
            </w:rPrChange>
          </w:rPr>
          <w:t>某几个</w:t>
        </w:r>
        <w:r w:rsidRPr="000E2600">
          <w:rPr>
            <w:rFonts w:hint="eastAsia"/>
            <w:rPrChange w:id="28" w:author="sunyibo" w:date="2018-07-12T11:18:00Z">
              <w:rPr>
                <w:rFonts w:hint="eastAsia"/>
                <w:color w:val="92D050"/>
              </w:rPr>
            </w:rPrChange>
          </w:rPr>
          <w:t>普通</w:t>
        </w:r>
        <w:r w:rsidRPr="000E2600">
          <w:rPr>
            <w:rPrChange w:id="29" w:author="sunyibo" w:date="2018-07-12T11:18:00Z">
              <w:rPr>
                <w:color w:val="92D050"/>
              </w:rPr>
            </w:rPrChange>
          </w:rPr>
          <w:t>用户</w:t>
        </w:r>
        <w:r w:rsidRPr="000E2600">
          <w:rPr>
            <w:rFonts w:hint="eastAsia"/>
            <w:rPrChange w:id="30" w:author="sunyibo" w:date="2018-07-12T11:18:00Z">
              <w:rPr>
                <w:rFonts w:hint="eastAsia"/>
                <w:color w:val="92D050"/>
              </w:rPr>
            </w:rPrChange>
          </w:rPr>
          <w:t>开放数据集</w:t>
        </w:r>
        <w:r w:rsidRPr="000E2600">
          <w:rPr>
            <w:rPrChange w:id="31" w:author="sunyibo" w:date="2018-07-12T11:18:00Z">
              <w:rPr>
                <w:color w:val="92D050"/>
              </w:rPr>
            </w:rPrChange>
          </w:rPr>
          <w:t>权限</w:t>
        </w:r>
        <w:r w:rsidRPr="000E2600">
          <w:rPr>
            <w:rFonts w:hint="eastAsia"/>
            <w:rPrChange w:id="32" w:author="sunyibo" w:date="2018-07-12T11:18:00Z">
              <w:rPr>
                <w:rFonts w:hint="eastAsia"/>
                <w:color w:val="92D050"/>
              </w:rPr>
            </w:rPrChange>
          </w:rPr>
          <w:t>，</w:t>
        </w:r>
        <w:r w:rsidRPr="000E2600">
          <w:rPr>
            <w:rPrChange w:id="33" w:author="sunyibo" w:date="2018-07-12T11:18:00Z">
              <w:rPr>
                <w:color w:val="92D050"/>
              </w:rPr>
            </w:rPrChange>
          </w:rPr>
          <w:t>包括</w:t>
        </w:r>
        <w:r w:rsidRPr="000E2600">
          <w:rPr>
            <w:rFonts w:hint="eastAsia"/>
            <w:rPrChange w:id="34" w:author="sunyibo" w:date="2018-07-12T11:18:00Z">
              <w:rPr>
                <w:rFonts w:hint="eastAsia"/>
                <w:color w:val="92D050"/>
              </w:rPr>
            </w:rPrChange>
          </w:rPr>
          <w:t>增</w:t>
        </w:r>
        <w:r w:rsidRPr="000E2600">
          <w:rPr>
            <w:rPrChange w:id="35" w:author="sunyibo" w:date="2018-07-12T11:18:00Z">
              <w:rPr>
                <w:color w:val="92D050"/>
              </w:rPr>
            </w:rPrChange>
          </w:rPr>
          <w:t>改</w:t>
        </w:r>
      </w:ins>
      <w:ins w:id="36" w:author="sunyibo" w:date="2018-07-12T11:17:00Z">
        <w:r w:rsidRPr="000E2600">
          <w:rPr>
            <w:rPrChange w:id="37" w:author="sunyibo" w:date="2018-07-12T11:18:00Z">
              <w:rPr>
                <w:color w:val="92D050"/>
              </w:rPr>
            </w:rPrChange>
          </w:rPr>
          <w:t>查，不共享删除权限</w:t>
        </w:r>
      </w:ins>
    </w:p>
    <w:p w:rsidR="007C328D" w:rsidRDefault="007C328D">
      <w:pPr>
        <w:pStyle w:val="a7"/>
        <w:numPr>
          <w:ilvl w:val="1"/>
          <w:numId w:val="4"/>
        </w:numPr>
        <w:ind w:firstLineChars="0"/>
        <w:pPrChange w:id="38" w:author="sunyibo" w:date="2018-07-12T11:16:00Z">
          <w:pPr>
            <w:pStyle w:val="a7"/>
            <w:numPr>
              <w:numId w:val="4"/>
            </w:numPr>
            <w:ind w:left="360" w:firstLineChars="0" w:hanging="360"/>
          </w:pPr>
        </w:pPrChange>
      </w:pPr>
      <w:ins w:id="39" w:author="sunyibo" w:date="2018-07-12T11:17:00Z">
        <w:r w:rsidRPr="000E2600">
          <w:rPr>
            <w:rFonts w:hint="eastAsia"/>
            <w:rPrChange w:id="40" w:author="sunyibo" w:date="2018-07-12T11:18:00Z">
              <w:rPr>
                <w:rFonts w:hint="eastAsia"/>
                <w:color w:val="92D050"/>
              </w:rPr>
            </w:rPrChange>
          </w:rPr>
          <w:t>可以</w:t>
        </w:r>
        <w:r w:rsidRPr="000E2600">
          <w:rPr>
            <w:rPrChange w:id="41" w:author="sunyibo" w:date="2018-07-12T11:18:00Z">
              <w:rPr>
                <w:color w:val="92D050"/>
              </w:rPr>
            </w:rPrChange>
          </w:rPr>
          <w:t>选择</w:t>
        </w:r>
        <w:r w:rsidRPr="000E2600">
          <w:rPr>
            <w:rFonts w:hint="eastAsia"/>
            <w:rPrChange w:id="42" w:author="sunyibo" w:date="2018-07-12T11:18:00Z">
              <w:rPr>
                <w:rFonts w:hint="eastAsia"/>
                <w:color w:val="92D050"/>
              </w:rPr>
            </w:rPrChange>
          </w:rPr>
          <w:t>向</w:t>
        </w:r>
        <w:r w:rsidRPr="000E2600">
          <w:rPr>
            <w:rPrChange w:id="43" w:author="sunyibo" w:date="2018-07-12T11:18:00Z">
              <w:rPr>
                <w:color w:val="92D050"/>
              </w:rPr>
            </w:rPrChange>
          </w:rPr>
          <w:t>某几个标注用户</w:t>
        </w:r>
      </w:ins>
      <w:ins w:id="44" w:author="sunyibo" w:date="2018-07-12T11:18:00Z">
        <w:r w:rsidR="004E0BEB">
          <w:rPr>
            <w:rFonts w:hint="eastAsia"/>
          </w:rPr>
          <w:t>开放</w:t>
        </w:r>
      </w:ins>
      <w:ins w:id="45" w:author="sunyibo" w:date="2018-07-12T11:17:00Z">
        <w:r w:rsidRPr="000E2600">
          <w:rPr>
            <w:rFonts w:hint="eastAsia"/>
            <w:rPrChange w:id="46" w:author="sunyibo" w:date="2018-07-12T11:18:00Z">
              <w:rPr>
                <w:rFonts w:hint="eastAsia"/>
                <w:color w:val="92D050"/>
              </w:rPr>
            </w:rPrChange>
          </w:rPr>
          <w:t>对</w:t>
        </w:r>
        <w:r w:rsidRPr="000E2600">
          <w:rPr>
            <w:rPrChange w:id="47" w:author="sunyibo" w:date="2018-07-12T11:18:00Z">
              <w:rPr>
                <w:color w:val="92D050"/>
              </w:rPr>
            </w:rPrChange>
          </w:rPr>
          <w:t>整个数据集的标注权限</w:t>
        </w:r>
      </w:ins>
    </w:p>
    <w:p w:rsidR="00296184" w:rsidRPr="009C635A" w:rsidRDefault="00674C7F" w:rsidP="00296184">
      <w:r w:rsidRPr="00674C7F">
        <w:rPr>
          <w:rFonts w:hint="eastAsia"/>
          <w:color w:val="92D050"/>
        </w:rPr>
        <w:t>设计图</w:t>
      </w:r>
      <w:r w:rsidRPr="00674C7F">
        <w:rPr>
          <w:color w:val="92D050"/>
        </w:rPr>
        <w:t>如下：（</w:t>
      </w:r>
      <w:r w:rsidRPr="00674C7F">
        <w:rPr>
          <w:rFonts w:hint="eastAsia"/>
          <w:color w:val="92D050"/>
        </w:rPr>
        <w:t>待定</w:t>
      </w:r>
      <w:r w:rsidRPr="00674C7F">
        <w:rPr>
          <w:color w:val="92D050"/>
        </w:rPr>
        <w:t>）</w:t>
      </w:r>
    </w:p>
    <w:p w:rsidR="00296184" w:rsidRDefault="00686750" w:rsidP="00C45145">
      <w:pPr>
        <w:jc w:val="center"/>
      </w:pPr>
      <w:r>
        <w:rPr>
          <w:noProof/>
        </w:rPr>
        <w:lastRenderedPageBreak/>
        <w:drawing>
          <wp:inline distT="0" distB="0" distL="0" distR="0">
            <wp:extent cx="3919593" cy="2420313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720" cy="243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184" w:rsidRDefault="004B01B0" w:rsidP="00296184">
      <w:pPr>
        <w:pStyle w:val="1"/>
        <w:numPr>
          <w:ilvl w:val="0"/>
          <w:numId w:val="1"/>
        </w:numPr>
      </w:pPr>
      <w:r>
        <w:rPr>
          <w:rFonts w:hint="eastAsia"/>
        </w:rPr>
        <w:t>数据集</w:t>
      </w:r>
      <w:r w:rsidR="00296184">
        <w:rPr>
          <w:rFonts w:hint="eastAsia"/>
        </w:rPr>
        <w:t>管理</w:t>
      </w:r>
    </w:p>
    <w:p w:rsidR="00296184" w:rsidRDefault="00364565" w:rsidP="00296184">
      <w:pPr>
        <w:pStyle w:val="2"/>
        <w:numPr>
          <w:ilvl w:val="1"/>
          <w:numId w:val="1"/>
        </w:numPr>
      </w:pPr>
      <w:bookmarkStart w:id="48" w:name="_GoBack"/>
      <w:bookmarkEnd w:id="48"/>
      <w:r>
        <w:rPr>
          <w:rFonts w:hint="eastAsia"/>
        </w:rPr>
        <w:t>数据集浏览</w:t>
      </w:r>
    </w:p>
    <w:p w:rsidR="00296184" w:rsidRDefault="00E64695" w:rsidP="00296184">
      <w:r>
        <w:rPr>
          <w:rFonts w:hint="eastAsia"/>
        </w:rPr>
        <w:t>普通</w:t>
      </w:r>
      <w:r w:rsidR="00296184">
        <w:rPr>
          <w:rFonts w:hint="eastAsia"/>
        </w:rPr>
        <w:t>用户登录后进入</w:t>
      </w:r>
      <w:r w:rsidR="00364565">
        <w:rPr>
          <w:rFonts w:hint="eastAsia"/>
        </w:rPr>
        <w:t>数据集</w:t>
      </w:r>
      <w:r w:rsidR="00296184">
        <w:rPr>
          <w:rFonts w:hint="eastAsia"/>
        </w:rPr>
        <w:t>管理页面，</w:t>
      </w:r>
      <w:r w:rsidR="00364565">
        <w:rPr>
          <w:rFonts w:hint="eastAsia"/>
        </w:rPr>
        <w:t>数据集</w:t>
      </w:r>
      <w:r w:rsidR="00296184">
        <w:rPr>
          <w:rFonts w:hint="eastAsia"/>
        </w:rPr>
        <w:t>管理页面支持</w:t>
      </w:r>
      <w:r w:rsidR="00364565">
        <w:rPr>
          <w:rFonts w:hint="eastAsia"/>
        </w:rPr>
        <w:t>数据集</w:t>
      </w:r>
      <w:r w:rsidR="00296184">
        <w:rPr>
          <w:rFonts w:hint="eastAsia"/>
        </w:rPr>
        <w:t>列表展示</w:t>
      </w:r>
    </w:p>
    <w:p w:rsidR="00825145" w:rsidRDefault="00825145" w:rsidP="00296184"/>
    <w:p w:rsidR="00E64695" w:rsidRPr="00364565" w:rsidRDefault="00272A75" w:rsidP="00296184">
      <w:r>
        <w:rPr>
          <w:rFonts w:hint="eastAsia"/>
          <w:color w:val="92D050"/>
        </w:rPr>
        <w:t>界面（</w:t>
      </w:r>
      <w:r w:rsidR="00E64695" w:rsidRPr="00674C7F">
        <w:rPr>
          <w:rFonts w:hint="eastAsia"/>
          <w:color w:val="92D050"/>
        </w:rPr>
        <w:t>待定</w:t>
      </w:r>
      <w:r w:rsidR="00E64695" w:rsidRPr="00674C7F">
        <w:rPr>
          <w:color w:val="92D050"/>
        </w:rPr>
        <w:t>）</w:t>
      </w:r>
    </w:p>
    <w:p w:rsidR="00296184" w:rsidRDefault="0059670E" w:rsidP="00296184">
      <w:r>
        <w:rPr>
          <w:noProof/>
        </w:rPr>
        <w:drawing>
          <wp:inline distT="0" distB="0" distL="0" distR="0">
            <wp:extent cx="5274945" cy="1464310"/>
            <wp:effectExtent l="0" t="0" r="190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184" w:rsidRDefault="00296184" w:rsidP="00296184"/>
    <w:p w:rsidR="00296184" w:rsidRDefault="00F658F3" w:rsidP="00296184">
      <w:r>
        <w:rPr>
          <w:rFonts w:hint="eastAsia"/>
        </w:rPr>
        <w:t>数据集</w:t>
      </w:r>
      <w:r w:rsidR="00296184">
        <w:rPr>
          <w:rFonts w:hint="eastAsia"/>
        </w:rPr>
        <w:t>列表支持：</w:t>
      </w:r>
    </w:p>
    <w:p w:rsidR="00E64695" w:rsidRDefault="00E64695" w:rsidP="00E64695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分类显示，</w:t>
      </w:r>
      <w:r>
        <w:t>用户</w:t>
      </w:r>
      <w:r>
        <w:rPr>
          <w:rFonts w:hint="eastAsia"/>
        </w:rPr>
        <w:t>创建数据集</w:t>
      </w:r>
      <w:r>
        <w:t>/其他用户共享</w:t>
      </w:r>
      <w:r>
        <w:rPr>
          <w:rFonts w:hint="eastAsia"/>
        </w:rPr>
        <w:t>数据集</w:t>
      </w:r>
    </w:p>
    <w:p w:rsidR="00E64695" w:rsidRDefault="00E64695" w:rsidP="008822B8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以</w:t>
      </w:r>
      <w:r>
        <w:t>列表</w:t>
      </w:r>
      <w:r>
        <w:rPr>
          <w:rFonts w:hint="eastAsia"/>
        </w:rPr>
        <w:t>形式</w:t>
      </w:r>
      <w:r>
        <w:t>展现</w:t>
      </w:r>
      <w:r w:rsidR="008822B8" w:rsidRPr="008822B8">
        <w:rPr>
          <w:rFonts w:hint="eastAsia"/>
        </w:rPr>
        <w:t>数据集</w:t>
      </w:r>
      <w:r w:rsidR="0076700F">
        <w:t>，显示名称、类型</w:t>
      </w:r>
      <w:r>
        <w:t>等</w:t>
      </w:r>
      <w:r w:rsidRPr="00E64695">
        <w:rPr>
          <w:color w:val="92D050"/>
        </w:rPr>
        <w:t>信息</w:t>
      </w:r>
      <w:r w:rsidRPr="00E64695">
        <w:rPr>
          <w:rFonts w:hint="eastAsia"/>
          <w:color w:val="92D050"/>
        </w:rPr>
        <w:t>（</w:t>
      </w:r>
      <w:r>
        <w:rPr>
          <w:rFonts w:hint="eastAsia"/>
          <w:color w:val="92D050"/>
        </w:rPr>
        <w:t>具体信息</w:t>
      </w:r>
      <w:r w:rsidRPr="00E64695">
        <w:rPr>
          <w:rFonts w:hint="eastAsia"/>
          <w:color w:val="92D050"/>
        </w:rPr>
        <w:t>待定</w:t>
      </w:r>
      <w:r w:rsidRPr="00E64695">
        <w:rPr>
          <w:color w:val="92D050"/>
        </w:rPr>
        <w:t>）</w:t>
      </w:r>
    </w:p>
    <w:p w:rsidR="00AC4658" w:rsidRDefault="00AC4658" w:rsidP="00296184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数据集新建</w:t>
      </w:r>
      <w:r>
        <w:t>、删除、</w:t>
      </w:r>
      <w:r w:rsidRPr="00D54FF2">
        <w:rPr>
          <w:strike/>
          <w:rPrChange w:id="49" w:author="sunyibo" w:date="2018-07-12T11:19:00Z">
            <w:rPr/>
          </w:rPrChange>
        </w:rPr>
        <w:t>版本控制</w:t>
      </w:r>
      <w:r w:rsidR="008822B8" w:rsidRPr="00D54FF2">
        <w:rPr>
          <w:rFonts w:hint="eastAsia"/>
          <w:strike/>
          <w:rPrChange w:id="50" w:author="sunyibo" w:date="2018-07-12T11:19:00Z">
            <w:rPr>
              <w:rFonts w:hint="eastAsia"/>
            </w:rPr>
          </w:rPrChange>
        </w:rPr>
        <w:t>、</w:t>
      </w:r>
      <w:r w:rsidR="008822B8" w:rsidRPr="00D54FF2">
        <w:rPr>
          <w:strike/>
          <w:rPrChange w:id="51" w:author="sunyibo" w:date="2018-07-12T11:19:00Z">
            <w:rPr/>
          </w:rPrChange>
        </w:rPr>
        <w:t>数据上传</w:t>
      </w:r>
      <w:r>
        <w:t>等操作</w:t>
      </w:r>
    </w:p>
    <w:p w:rsidR="00296184" w:rsidRPr="00F73306" w:rsidRDefault="00AC4658" w:rsidP="00296184">
      <w:pPr>
        <w:pStyle w:val="a7"/>
        <w:numPr>
          <w:ilvl w:val="0"/>
          <w:numId w:val="5"/>
        </w:numPr>
        <w:ind w:firstLineChars="0"/>
        <w:rPr>
          <w:strike/>
          <w:rPrChange w:id="52" w:author="sunyibo" w:date="2018-07-12T11:19:00Z">
            <w:rPr/>
          </w:rPrChange>
        </w:rPr>
      </w:pPr>
      <w:r w:rsidRPr="00F73306">
        <w:rPr>
          <w:rFonts w:hint="eastAsia"/>
          <w:strike/>
          <w:rPrChange w:id="53" w:author="sunyibo" w:date="2018-07-12T11:19:00Z">
            <w:rPr>
              <w:rFonts w:hint="eastAsia"/>
            </w:rPr>
          </w:rPrChange>
        </w:rPr>
        <w:t>搜索栏支持关键词搜索</w:t>
      </w:r>
      <w:ins w:id="54" w:author="sunyibo" w:date="2018-07-12T11:19:00Z">
        <w:r w:rsidR="00F73306">
          <w:rPr>
            <w:rFonts w:hint="eastAsia"/>
            <w:strike/>
          </w:rPr>
          <w:t>（暂</w:t>
        </w:r>
        <w:r w:rsidR="00F73306">
          <w:rPr>
            <w:strike/>
          </w:rPr>
          <w:t>不</w:t>
        </w:r>
        <w:r w:rsidR="00F73306">
          <w:rPr>
            <w:rFonts w:hint="eastAsia"/>
            <w:strike/>
          </w:rPr>
          <w:t>做</w:t>
        </w:r>
        <w:r w:rsidR="00F73306">
          <w:rPr>
            <w:strike/>
          </w:rPr>
          <w:t>）</w:t>
        </w:r>
      </w:ins>
    </w:p>
    <w:p w:rsidR="00825145" w:rsidRDefault="00825145" w:rsidP="00296184">
      <w:pPr>
        <w:rPr>
          <w:ins w:id="55" w:author="sunyibo" w:date="2018-07-12T16:04:00Z"/>
        </w:rPr>
      </w:pPr>
    </w:p>
    <w:p w:rsidR="00D178C6" w:rsidRDefault="00D178C6" w:rsidP="00296184">
      <w:pPr>
        <w:rPr>
          <w:ins w:id="56" w:author="sunyibo" w:date="2018-07-12T16:04:00Z"/>
        </w:rPr>
      </w:pPr>
      <w:ins w:id="57" w:author="sunyibo" w:date="2018-07-12T16:04:00Z">
        <w:r w:rsidRPr="00D178C6">
          <w:rPr>
            <w:rFonts w:hint="eastAsia"/>
          </w:rPr>
          <w:t>标注用户登录后进入该界面，仅可以查看共享数据集</w:t>
        </w:r>
        <w:r>
          <w:rPr>
            <w:rFonts w:hint="eastAsia"/>
          </w:rPr>
          <w:t>信息</w:t>
        </w:r>
        <w:r>
          <w:t>，无新建删除权限。</w:t>
        </w:r>
      </w:ins>
    </w:p>
    <w:p w:rsidR="00D178C6" w:rsidRPr="008A0923" w:rsidRDefault="00D178C6" w:rsidP="00296184"/>
    <w:p w:rsidR="00296184" w:rsidRDefault="008A0923" w:rsidP="00296184">
      <w:r>
        <w:rPr>
          <w:rFonts w:hint="eastAsia"/>
        </w:rPr>
        <w:t>选择某一</w:t>
      </w:r>
      <w:r>
        <w:t>数据集后，</w:t>
      </w:r>
      <w:r>
        <w:rPr>
          <w:rFonts w:hint="eastAsia"/>
        </w:rPr>
        <w:t>进入</w:t>
      </w:r>
      <w:r>
        <w:t>数据集详情</w:t>
      </w:r>
      <w:r w:rsidRPr="008A0923">
        <w:rPr>
          <w:color w:val="92D050"/>
        </w:rPr>
        <w:t>界面</w:t>
      </w:r>
      <w:r w:rsidRPr="008A0923">
        <w:rPr>
          <w:rFonts w:hint="eastAsia"/>
          <w:color w:val="92D050"/>
        </w:rPr>
        <w:t>（界面待定</w:t>
      </w:r>
      <w:r w:rsidRPr="008A0923">
        <w:rPr>
          <w:color w:val="92D050"/>
        </w:rPr>
        <w:t>）</w:t>
      </w:r>
    </w:p>
    <w:p w:rsidR="00296184" w:rsidRDefault="006E22F0" w:rsidP="008A0923">
      <w:pPr>
        <w:jc w:val="center"/>
      </w:pPr>
      <w:ins w:id="58" w:author="sunyibo" w:date="2018-07-12T15:15:00Z">
        <w:r>
          <w:rPr>
            <w:noProof/>
          </w:rPr>
          <w:lastRenderedPageBreak/>
          <w:drawing>
            <wp:inline distT="0" distB="0" distL="0" distR="0" wp14:anchorId="4D1BFBDB">
              <wp:extent cx="5243467" cy="2432685"/>
              <wp:effectExtent l="0" t="0" r="0" b="5715"/>
              <wp:docPr id="251" name="图片 2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"/>
                      <pic:cNvPicPr>
                        <a:picLocks noChangeAspect="1" noChangeArrowheads="1"/>
                      </pic:cNvPicPr>
                    </pic:nvPicPr>
                    <pic:blipFill>
                      <a:blip r:embed="rId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62488" cy="2441510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  <w:del w:id="59" w:author="sunyibo" w:date="2018-07-12T14:40:00Z">
        <w:r w:rsidR="009D0E84" w:rsidDel="002D0F05">
          <w:rPr>
            <w:noProof/>
          </w:rPr>
          <w:drawing>
            <wp:inline distT="0" distB="0" distL="0" distR="0" wp14:anchorId="2695171D" wp14:editId="40A46FA1">
              <wp:extent cx="5267960" cy="2770505"/>
              <wp:effectExtent l="0" t="0" r="8890" b="0"/>
              <wp:docPr id="3" name="图片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67960" cy="2770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296184" w:rsidRDefault="008A0923" w:rsidP="00296184">
      <w:r>
        <w:rPr>
          <w:rFonts w:hint="eastAsia"/>
        </w:rPr>
        <w:t>详情</w:t>
      </w:r>
      <w:r>
        <w:t>界面</w:t>
      </w:r>
      <w:r>
        <w:rPr>
          <w:rFonts w:hint="eastAsia"/>
        </w:rPr>
        <w:t>支持</w:t>
      </w:r>
      <w:r>
        <w:t>：</w:t>
      </w:r>
    </w:p>
    <w:p w:rsidR="002C3336" w:rsidRDefault="008A0923" w:rsidP="005B4CDF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详细</w:t>
      </w:r>
      <w:r>
        <w:t>信息</w:t>
      </w:r>
      <w:r>
        <w:rPr>
          <w:rFonts w:hint="eastAsia"/>
        </w:rPr>
        <w:t>查看</w:t>
      </w:r>
      <w:r>
        <w:t>，包括名称</w:t>
      </w:r>
      <w:r>
        <w:rPr>
          <w:rFonts w:hint="eastAsia"/>
        </w:rPr>
        <w:t>、描述</w:t>
      </w:r>
      <w:r>
        <w:t>、类型、版本信息等</w:t>
      </w:r>
    </w:p>
    <w:p w:rsidR="008A0923" w:rsidRDefault="008A0923" w:rsidP="008A0923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进行</w:t>
      </w:r>
      <w:r>
        <w:t>图片操作，包括</w:t>
      </w:r>
      <w:r w:rsidR="002E3141">
        <w:rPr>
          <w:rFonts w:hint="eastAsia"/>
        </w:rPr>
        <w:t>上传、</w:t>
      </w:r>
      <w:r w:rsidR="002E3141">
        <w:t>爬虫、标注</w:t>
      </w:r>
      <w:ins w:id="60" w:author="sunyibo" w:date="2018-07-12T11:14:00Z">
        <w:r w:rsidR="003D0F98">
          <w:rPr>
            <w:rFonts w:hint="eastAsia"/>
          </w:rPr>
          <w:t>、</w:t>
        </w:r>
        <w:r w:rsidR="003D0F98">
          <w:t>预标注</w:t>
        </w:r>
      </w:ins>
      <w:r w:rsidR="002E3141">
        <w:t>等</w:t>
      </w:r>
    </w:p>
    <w:p w:rsidR="002E3141" w:rsidRDefault="002E3141" w:rsidP="008A0923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进行</w:t>
      </w:r>
      <w:r>
        <w:t>版本操作，包括</w:t>
      </w:r>
      <w:del w:id="61" w:author="sunyibo" w:date="2018-07-12T15:03:00Z">
        <w:r w:rsidDel="003E147A">
          <w:delText>切换</w:delText>
        </w:r>
        <w:r w:rsidDel="003E147A">
          <w:rPr>
            <w:rFonts w:hint="eastAsia"/>
          </w:rPr>
          <w:delText>、</w:delText>
        </w:r>
      </w:del>
      <w:del w:id="62" w:author="sunyibo" w:date="2018-07-12T15:09:00Z">
        <w:r w:rsidDel="003912FC">
          <w:rPr>
            <w:rFonts w:hint="eastAsia"/>
          </w:rPr>
          <w:delText>删除</w:delText>
        </w:r>
        <w:r w:rsidDel="003912FC">
          <w:delText>、</w:delText>
        </w:r>
      </w:del>
      <w:del w:id="63" w:author="sunyibo" w:date="2018-07-12T15:14:00Z">
        <w:r w:rsidDel="006E22F0">
          <w:delText>新增</w:delText>
        </w:r>
        <w:r w:rsidDel="006E22F0">
          <w:rPr>
            <w:rFonts w:hint="eastAsia"/>
          </w:rPr>
          <w:delText>版本</w:delText>
        </w:r>
      </w:del>
      <w:ins w:id="64" w:author="sunyibo" w:date="2018-07-12T15:03:00Z">
        <w:r w:rsidR="003E147A">
          <w:t>查看</w:t>
        </w:r>
      </w:ins>
      <w:ins w:id="65" w:author="sunyibo" w:date="2018-07-12T15:09:00Z">
        <w:r w:rsidR="003912FC">
          <w:rPr>
            <w:rFonts w:hint="eastAsia"/>
          </w:rPr>
          <w:t>所有</w:t>
        </w:r>
      </w:ins>
      <w:ins w:id="66" w:author="sunyibo" w:date="2018-07-12T15:03:00Z">
        <w:r w:rsidR="003E147A">
          <w:t>版本</w:t>
        </w:r>
      </w:ins>
      <w:ins w:id="67" w:author="sunyibo" w:date="2018-07-12T15:04:00Z">
        <w:r w:rsidR="003E147A">
          <w:rPr>
            <w:rFonts w:hint="eastAsia"/>
          </w:rPr>
          <w:t>详情</w:t>
        </w:r>
      </w:ins>
      <w:r>
        <w:rPr>
          <w:rFonts w:hint="eastAsia"/>
        </w:rPr>
        <w:t>等</w:t>
      </w:r>
    </w:p>
    <w:p w:rsidR="002E3141" w:rsidRDefault="002E3141" w:rsidP="002E3141">
      <w:pPr>
        <w:rPr>
          <w:ins w:id="68" w:author="sunyibo" w:date="2018-07-12T16:05:00Z"/>
        </w:rPr>
      </w:pPr>
    </w:p>
    <w:p w:rsidR="006433DF" w:rsidRDefault="006433DF" w:rsidP="002E3141">
      <w:ins w:id="69" w:author="sunyibo" w:date="2018-07-12T16:05:00Z">
        <w:r>
          <w:rPr>
            <w:rFonts w:hint="eastAsia"/>
          </w:rPr>
          <w:t>标注</w:t>
        </w:r>
        <w:r>
          <w:t>用户</w:t>
        </w:r>
        <w:r w:rsidR="00914053">
          <w:rPr>
            <w:rFonts w:hint="eastAsia"/>
          </w:rPr>
          <w:t>仅能进行</w:t>
        </w:r>
      </w:ins>
      <w:ins w:id="70" w:author="sunyibo" w:date="2018-07-12T16:06:00Z">
        <w:r w:rsidR="00DA6F19">
          <w:rPr>
            <w:rFonts w:hint="eastAsia"/>
          </w:rPr>
          <w:t>图片操作</w:t>
        </w:r>
        <w:r w:rsidR="00DA6F19">
          <w:t>-</w:t>
        </w:r>
      </w:ins>
      <w:ins w:id="71" w:author="sunyibo" w:date="2018-07-12T16:05:00Z">
        <w:r w:rsidR="00673F09">
          <w:t>标注</w:t>
        </w:r>
      </w:ins>
    </w:p>
    <w:p w:rsidR="00750324" w:rsidRDefault="00750324" w:rsidP="00750324">
      <w:pPr>
        <w:pStyle w:val="2"/>
        <w:numPr>
          <w:ilvl w:val="1"/>
          <w:numId w:val="1"/>
        </w:numPr>
      </w:pPr>
      <w:r w:rsidRPr="00750324">
        <w:rPr>
          <w:rFonts w:hint="eastAsia"/>
        </w:rPr>
        <w:t>新建</w:t>
      </w:r>
      <w:r>
        <w:rPr>
          <w:rFonts w:hint="eastAsia"/>
        </w:rPr>
        <w:t>数据集</w:t>
      </w:r>
    </w:p>
    <w:p w:rsidR="002E683F" w:rsidRDefault="00311C74" w:rsidP="002E683F">
      <w:ins w:id="72" w:author="sunyibo" w:date="2018-07-12T14:40:00Z">
        <w:r>
          <w:rPr>
            <w:rFonts w:hint="eastAsia"/>
          </w:rPr>
          <w:t>在</w:t>
        </w:r>
        <w:r>
          <w:t>数据集浏览页面</w:t>
        </w:r>
      </w:ins>
      <w:r w:rsidR="002E683F">
        <w:t>点击</w:t>
      </w:r>
      <w:r w:rsidR="002E683F">
        <w:rPr>
          <w:rFonts w:hint="eastAsia"/>
        </w:rPr>
        <w:t>新建</w:t>
      </w:r>
      <w:r w:rsidR="002E683F">
        <w:t>数据集按钮进入</w:t>
      </w:r>
      <w:r w:rsidR="002E683F">
        <w:rPr>
          <w:rFonts w:hint="eastAsia"/>
        </w:rPr>
        <w:t>数据集</w:t>
      </w:r>
      <w:r w:rsidR="00A27F48">
        <w:t>新建</w:t>
      </w:r>
      <w:r w:rsidR="00A27F48" w:rsidRPr="00D7680B">
        <w:rPr>
          <w:color w:val="92D050"/>
        </w:rPr>
        <w:t>页面</w:t>
      </w:r>
      <w:r w:rsidR="00D7680B" w:rsidRPr="00D7680B">
        <w:rPr>
          <w:rFonts w:hint="eastAsia"/>
          <w:color w:val="92D050"/>
        </w:rPr>
        <w:t>（待定</w:t>
      </w:r>
      <w:r w:rsidR="00D7680B" w:rsidRPr="00D7680B">
        <w:rPr>
          <w:color w:val="92D050"/>
        </w:rPr>
        <w:t>）</w:t>
      </w:r>
    </w:p>
    <w:p w:rsidR="00A27F48" w:rsidRDefault="00957D52" w:rsidP="00957D52">
      <w:pPr>
        <w:jc w:val="center"/>
      </w:pPr>
      <w:r>
        <w:rPr>
          <w:noProof/>
        </w:rPr>
        <w:drawing>
          <wp:inline distT="0" distB="0" distL="0" distR="0" wp14:anchorId="7033BAC6">
            <wp:extent cx="3945214" cy="2299818"/>
            <wp:effectExtent l="0" t="0" r="0" b="571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216" cy="2318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D1E98" w:rsidRDefault="006D1E98" w:rsidP="006D1E98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数据集</w:t>
      </w:r>
      <w:r>
        <w:t>名称</w:t>
      </w:r>
      <w:r>
        <w:rPr>
          <w:rFonts w:hint="eastAsia"/>
        </w:rPr>
        <w:t>：</w:t>
      </w:r>
    </w:p>
    <w:p w:rsidR="006D1E98" w:rsidRDefault="006D1E98" w:rsidP="006D1E98">
      <w:pPr>
        <w:pStyle w:val="a7"/>
        <w:ind w:left="360" w:firstLineChars="0" w:firstLine="0"/>
      </w:pPr>
      <w:r>
        <w:rPr>
          <w:rFonts w:hint="eastAsia"/>
        </w:rPr>
        <w:t>数据集</w:t>
      </w:r>
      <w:r>
        <w:t>的名称，必填</w:t>
      </w:r>
    </w:p>
    <w:p w:rsidR="006D1E98" w:rsidRDefault="006D1E98" w:rsidP="006D1E98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数据集</w:t>
      </w:r>
      <w:r>
        <w:t>描述：</w:t>
      </w:r>
    </w:p>
    <w:p w:rsidR="006D1E98" w:rsidRDefault="006D1E98" w:rsidP="006D1E98">
      <w:pPr>
        <w:pStyle w:val="a7"/>
        <w:ind w:left="360" w:firstLineChars="0" w:firstLine="0"/>
      </w:pPr>
      <w:r>
        <w:rPr>
          <w:rFonts w:hint="eastAsia"/>
        </w:rPr>
        <w:t>描述</w:t>
      </w:r>
      <w:r>
        <w:t>数据集</w:t>
      </w:r>
      <w:r>
        <w:rPr>
          <w:rFonts w:hint="eastAsia"/>
        </w:rPr>
        <w:t>基本信息</w:t>
      </w:r>
      <w:r>
        <w:t>，</w:t>
      </w:r>
      <w:r>
        <w:rPr>
          <w:rFonts w:hint="eastAsia"/>
        </w:rPr>
        <w:t>5</w:t>
      </w:r>
      <w:r>
        <w:t>0字以内，</w:t>
      </w:r>
      <w:r>
        <w:rPr>
          <w:rFonts w:hint="eastAsia"/>
        </w:rPr>
        <w:t>可选</w:t>
      </w:r>
    </w:p>
    <w:p w:rsidR="006D1E98" w:rsidRDefault="006D1E98" w:rsidP="006D1E98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数据集</w:t>
      </w:r>
      <w:r>
        <w:t>类型：</w:t>
      </w:r>
    </w:p>
    <w:p w:rsidR="006D1E98" w:rsidRDefault="006D1E98" w:rsidP="006D1E98">
      <w:pPr>
        <w:pStyle w:val="a7"/>
        <w:ind w:left="360" w:firstLineChars="0" w:firstLine="0"/>
      </w:pPr>
      <w:r>
        <w:t>互斥</w:t>
      </w:r>
      <w:r w:rsidR="001D38DD">
        <w:rPr>
          <w:rFonts w:hint="eastAsia"/>
        </w:rPr>
        <w:t>选项，</w:t>
      </w:r>
      <w:r w:rsidR="008E228A">
        <w:rPr>
          <w:rFonts w:hint="eastAsia"/>
        </w:rPr>
        <w:t>必填</w:t>
      </w:r>
      <w:r>
        <w:t>。类型</w:t>
      </w:r>
      <w:r>
        <w:rPr>
          <w:rFonts w:hint="eastAsia"/>
        </w:rPr>
        <w:t>列表</w:t>
      </w:r>
      <w:r w:rsidR="006D40BF">
        <w:rPr>
          <w:rFonts w:hint="eastAsia"/>
        </w:rPr>
        <w:t>及</w:t>
      </w:r>
      <w:r w:rsidR="006D40BF">
        <w:t>说明</w:t>
      </w:r>
      <w:r w:rsidR="006D40BF">
        <w:rPr>
          <w:rFonts w:hint="eastAsia"/>
        </w:rPr>
        <w:t>参考</w:t>
      </w:r>
      <w:r>
        <w:t>附录6.1</w:t>
      </w:r>
      <w:r w:rsidR="001D38DD">
        <w:t>-</w:t>
      </w:r>
      <w:r w:rsidR="001D38DD">
        <w:rPr>
          <w:rFonts w:hint="eastAsia"/>
        </w:rPr>
        <w:t>数据集</w:t>
      </w:r>
      <w:r w:rsidR="001D38DD">
        <w:t>类型</w:t>
      </w:r>
    </w:p>
    <w:p w:rsidR="006D1E98" w:rsidRDefault="00DA0F84" w:rsidP="006D1E98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标注类别</w:t>
      </w:r>
      <w:r>
        <w:t>：</w:t>
      </w:r>
    </w:p>
    <w:p w:rsidR="008D1291" w:rsidRDefault="00D516E2" w:rsidP="00DA0F84">
      <w:pPr>
        <w:pStyle w:val="a7"/>
        <w:ind w:left="360" w:firstLineChars="0" w:firstLine="0"/>
      </w:pPr>
      <w:r>
        <w:rPr>
          <w:rFonts w:hint="eastAsia"/>
        </w:rPr>
        <w:t>可以通过</w:t>
      </w:r>
      <w:r>
        <w:t>上传文件指定</w:t>
      </w:r>
      <w:r w:rsidR="008D1291">
        <w:rPr>
          <w:rFonts w:hint="eastAsia"/>
        </w:rPr>
        <w:t>，</w:t>
      </w:r>
      <w:r w:rsidR="008D1291">
        <w:t>也</w:t>
      </w:r>
      <w:r w:rsidR="008D1291">
        <w:rPr>
          <w:rFonts w:hint="eastAsia"/>
        </w:rPr>
        <w:t>可以点击</w:t>
      </w:r>
      <w:r w:rsidR="008D1291">
        <w:t>新增按钮人工输入</w:t>
      </w:r>
    </w:p>
    <w:p w:rsidR="008D1291" w:rsidRDefault="008D1291" w:rsidP="00DA0F84">
      <w:pPr>
        <w:pStyle w:val="a7"/>
        <w:ind w:left="360" w:firstLineChars="0" w:firstLine="0"/>
      </w:pPr>
      <w:r>
        <w:rPr>
          <w:rFonts w:hint="eastAsia"/>
        </w:rPr>
        <w:t>生成</w:t>
      </w:r>
      <w:r>
        <w:t>一</w:t>
      </w:r>
      <w:r>
        <w:rPr>
          <w:rFonts w:hint="eastAsia"/>
        </w:rPr>
        <w:t xml:space="preserve">组 { </w:t>
      </w:r>
      <w:r>
        <w:t xml:space="preserve">id:label } </w:t>
      </w:r>
      <w:r>
        <w:rPr>
          <w:rFonts w:hint="eastAsia"/>
        </w:rPr>
        <w:t>列表</w:t>
      </w:r>
      <w:r w:rsidR="004D402F">
        <w:rPr>
          <w:rFonts w:hint="eastAsia"/>
        </w:rPr>
        <w:t>。</w:t>
      </w:r>
    </w:p>
    <w:p w:rsidR="004D402F" w:rsidRPr="008D1291" w:rsidRDefault="004D402F" w:rsidP="004D402F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点击完成</w:t>
      </w:r>
      <w:r>
        <w:t>按钮完成数据集创建，进入该数据集详情</w:t>
      </w:r>
      <w:r>
        <w:rPr>
          <w:rFonts w:hint="eastAsia"/>
        </w:rPr>
        <w:t>页面</w:t>
      </w:r>
      <w:r>
        <w:t>；</w:t>
      </w:r>
    </w:p>
    <w:p w:rsidR="00750324" w:rsidRDefault="00750324" w:rsidP="00750324">
      <w:pPr>
        <w:pStyle w:val="2"/>
        <w:numPr>
          <w:ilvl w:val="1"/>
          <w:numId w:val="1"/>
        </w:numPr>
      </w:pPr>
      <w:r>
        <w:rPr>
          <w:rFonts w:hint="eastAsia"/>
        </w:rPr>
        <w:t>数据集图片操作</w:t>
      </w:r>
    </w:p>
    <w:p w:rsidR="00CE4F6F" w:rsidRDefault="00CE4F6F" w:rsidP="00CE4F6F">
      <w:pPr>
        <w:pStyle w:val="2"/>
        <w:numPr>
          <w:ilvl w:val="2"/>
          <w:numId w:val="1"/>
        </w:numPr>
      </w:pPr>
      <w:r>
        <w:rPr>
          <w:rFonts w:hint="eastAsia"/>
        </w:rPr>
        <w:t>图片</w:t>
      </w:r>
      <w:r>
        <w:t>上传</w:t>
      </w:r>
    </w:p>
    <w:p w:rsidR="001E0606" w:rsidRDefault="001E0606" w:rsidP="00DC6872">
      <w:pPr>
        <w:rPr>
          <w:ins w:id="73" w:author="sunyibo" w:date="2018-07-12T11:31:00Z"/>
        </w:rPr>
      </w:pPr>
      <w:ins w:id="74" w:author="sunyibo" w:date="2018-07-12T11:31:00Z">
        <w:r>
          <w:rPr>
            <w:rFonts w:hint="eastAsia"/>
          </w:rPr>
          <w:t>在</w:t>
        </w:r>
        <w:r>
          <w:t>数据集详情页点击图片操作-上传按钮进入图片上传页面</w:t>
        </w:r>
      </w:ins>
    </w:p>
    <w:p w:rsidR="001E0606" w:rsidRDefault="001E0606" w:rsidP="00DC6872">
      <w:pPr>
        <w:rPr>
          <w:ins w:id="75" w:author="sunyibo" w:date="2018-07-12T11:31:00Z"/>
        </w:rPr>
      </w:pPr>
    </w:p>
    <w:p w:rsidR="00DC6872" w:rsidRDefault="00DC6872" w:rsidP="00DC6872">
      <w:r>
        <w:rPr>
          <w:rFonts w:hint="eastAsia"/>
        </w:rPr>
        <w:t>不同</w:t>
      </w:r>
      <w:r>
        <w:t>类型的</w:t>
      </w:r>
      <w:r>
        <w:rPr>
          <w:rFonts w:hint="eastAsia"/>
        </w:rPr>
        <w:t>数据集</w:t>
      </w:r>
      <w:r>
        <w:t>上传有所</w:t>
      </w:r>
      <w:r w:rsidR="00041329">
        <w:rPr>
          <w:rFonts w:hint="eastAsia"/>
        </w:rPr>
        <w:t>不同</w:t>
      </w:r>
    </w:p>
    <w:p w:rsidR="00DC6872" w:rsidRDefault="00DC6872" w:rsidP="00DC6872"/>
    <w:p w:rsidR="00DC6872" w:rsidRDefault="00DC6872" w:rsidP="00DC6872">
      <w:r w:rsidRPr="005343BB">
        <w:rPr>
          <w:rFonts w:hint="eastAsia"/>
          <w:b/>
        </w:rPr>
        <w:t>分类/人脸识别</w:t>
      </w:r>
      <w:r>
        <w:t>：</w:t>
      </w:r>
    </w:p>
    <w:p w:rsidR="005343BB" w:rsidRDefault="0011439D" w:rsidP="005343BB">
      <w:pPr>
        <w:ind w:firstLine="420"/>
      </w:pPr>
      <w:r>
        <w:rPr>
          <w:noProof/>
        </w:rPr>
        <w:drawing>
          <wp:inline distT="0" distB="0" distL="0" distR="0" wp14:anchorId="3A746137">
            <wp:extent cx="4018611" cy="2047875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522" cy="2060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772E" w:rsidRDefault="0022772E" w:rsidP="0022772E">
      <w:r>
        <w:rPr>
          <w:rFonts w:hint="eastAsia"/>
        </w:rPr>
        <w:t>分类/</w:t>
      </w:r>
      <w:r>
        <w:t>人脸识别</w:t>
      </w:r>
      <w:r>
        <w:rPr>
          <w:rFonts w:hint="eastAsia"/>
        </w:rPr>
        <w:t>数据集</w:t>
      </w:r>
      <w:r>
        <w:t>上传时，可以</w:t>
      </w:r>
      <w:r>
        <w:rPr>
          <w:rFonts w:hint="eastAsia"/>
        </w:rPr>
        <w:t>选择上传</w:t>
      </w:r>
      <w:r>
        <w:t>已标注</w:t>
      </w:r>
      <w:r>
        <w:rPr>
          <w:rFonts w:hint="eastAsia"/>
        </w:rPr>
        <w:t>图片</w:t>
      </w:r>
      <w:r>
        <w:t>/未标注图片</w:t>
      </w:r>
      <w:r>
        <w:rPr>
          <w:rFonts w:hint="eastAsia"/>
        </w:rPr>
        <w:t>，</w:t>
      </w:r>
      <w:r>
        <w:t>可以</w:t>
      </w:r>
      <w:r w:rsidRPr="0022772E">
        <w:rPr>
          <w:rFonts w:hint="eastAsia"/>
        </w:rPr>
        <w:t>单张</w:t>
      </w:r>
      <w:r w:rsidRPr="0022772E">
        <w:t>/批量</w:t>
      </w:r>
      <w:r>
        <w:t>上传</w:t>
      </w:r>
      <w:r>
        <w:rPr>
          <w:rFonts w:hint="eastAsia"/>
        </w:rPr>
        <w:t>。</w:t>
      </w:r>
    </w:p>
    <w:p w:rsidR="00333760" w:rsidRDefault="0022772E" w:rsidP="00175082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已标注图片上传</w:t>
      </w:r>
      <w:r>
        <w:t>：</w:t>
      </w:r>
      <w:r>
        <w:rPr>
          <w:rFonts w:hint="eastAsia"/>
        </w:rPr>
        <w:t>需指定</w:t>
      </w:r>
      <w:r>
        <w:t>上传图片的标签</w:t>
      </w:r>
      <w:r w:rsidR="00B24728">
        <w:rPr>
          <w:rFonts w:hint="eastAsia"/>
        </w:rPr>
        <w:t>，</w:t>
      </w:r>
      <w:r w:rsidR="00B24728">
        <w:t>通过</w:t>
      </w:r>
      <w:r w:rsidR="00333760">
        <w:rPr>
          <w:rFonts w:hint="eastAsia"/>
        </w:rPr>
        <w:t>：</w:t>
      </w:r>
    </w:p>
    <w:p w:rsidR="0022772E" w:rsidRDefault="00B24728" w:rsidP="00333760">
      <w:pPr>
        <w:pStyle w:val="a7"/>
        <w:numPr>
          <w:ilvl w:val="1"/>
          <w:numId w:val="12"/>
        </w:numPr>
        <w:ind w:firstLineChars="0"/>
      </w:pPr>
      <w:r>
        <w:t>选择标签/</w:t>
      </w:r>
      <w:r w:rsidR="00333760">
        <w:t>新建标签方式指定</w:t>
      </w:r>
    </w:p>
    <w:p w:rsidR="00333760" w:rsidRDefault="00333760" w:rsidP="00333760">
      <w:pPr>
        <w:pStyle w:val="a7"/>
        <w:numPr>
          <w:ilvl w:val="1"/>
          <w:numId w:val="12"/>
        </w:numPr>
        <w:ind w:firstLineChars="0"/>
      </w:pPr>
      <w:r>
        <w:rPr>
          <w:rFonts w:hint="eastAsia"/>
        </w:rPr>
        <w:t>上传</w:t>
      </w:r>
      <w:r w:rsidRPr="00333760">
        <w:t>图片-</w:t>
      </w:r>
      <w:r>
        <w:rPr>
          <w:rFonts w:hint="eastAsia"/>
        </w:rPr>
        <w:t>标签</w:t>
      </w:r>
      <w:r w:rsidRPr="00333760">
        <w:t>对应表文件，文件每一行为“图片文件名 标</w:t>
      </w:r>
      <w:r>
        <w:rPr>
          <w:rFonts w:hint="eastAsia"/>
        </w:rPr>
        <w:t>签</w:t>
      </w:r>
      <w:r w:rsidRPr="00333760">
        <w:t>”格式。</w:t>
      </w:r>
    </w:p>
    <w:p w:rsidR="00B24728" w:rsidRDefault="0022772E" w:rsidP="00175082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未标注文件</w:t>
      </w:r>
      <w:r>
        <w:t>上传：</w:t>
      </w:r>
      <w:r w:rsidR="00B24728">
        <w:rPr>
          <w:rFonts w:hint="eastAsia"/>
        </w:rPr>
        <w:t>无需指定</w:t>
      </w:r>
      <w:r w:rsidR="00B24728">
        <w:t>上传图片标签，只上传图片即可。</w:t>
      </w:r>
    </w:p>
    <w:p w:rsidR="00B24728" w:rsidRPr="0022772E" w:rsidRDefault="00B24728" w:rsidP="00B24728">
      <w:pPr>
        <w:pStyle w:val="a7"/>
        <w:ind w:left="360" w:firstLineChars="0" w:firstLine="0"/>
      </w:pPr>
    </w:p>
    <w:p w:rsidR="000E2773" w:rsidRDefault="000E2773" w:rsidP="000E2773">
      <w:r w:rsidRPr="000E2773">
        <w:rPr>
          <w:rFonts w:hint="eastAsia"/>
          <w:b/>
        </w:rPr>
        <w:t>检测/</w:t>
      </w:r>
      <w:r w:rsidRPr="000E2773">
        <w:rPr>
          <w:b/>
        </w:rPr>
        <w:t>分割</w:t>
      </w:r>
      <w:r>
        <w:t>：</w:t>
      </w:r>
    </w:p>
    <w:p w:rsidR="000E2773" w:rsidRDefault="000E2773" w:rsidP="000E2773">
      <w:r>
        <w:tab/>
      </w:r>
      <w:r w:rsidR="00DB6639">
        <w:rPr>
          <w:noProof/>
        </w:rPr>
        <w:drawing>
          <wp:inline distT="0" distB="0" distL="0" distR="0" wp14:anchorId="09850D3E">
            <wp:extent cx="4064889" cy="1884473"/>
            <wp:effectExtent l="0" t="0" r="0" b="190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721" cy="19020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2899" w:rsidRDefault="00142899" w:rsidP="000E2773">
      <w:r>
        <w:rPr>
          <w:rFonts w:hint="eastAsia"/>
        </w:rPr>
        <w:t>检测</w:t>
      </w:r>
      <w:r>
        <w:t>/分割</w:t>
      </w:r>
      <w:r w:rsidRPr="00142899">
        <w:t>数据集上传时，可以选择上传已标注图片/未标注图片，可以单张/批量上传。</w:t>
      </w:r>
    </w:p>
    <w:p w:rsidR="00142899" w:rsidRDefault="00142899" w:rsidP="00142899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已标注图片上传</w:t>
      </w:r>
      <w:r>
        <w:t>：</w:t>
      </w:r>
      <w:r>
        <w:rPr>
          <w:rFonts w:hint="eastAsia"/>
        </w:rPr>
        <w:t>需指定</w:t>
      </w:r>
      <w:r>
        <w:t>上传图片的</w:t>
      </w:r>
      <w:r>
        <w:rPr>
          <w:rFonts w:hint="eastAsia"/>
        </w:rPr>
        <w:t>标签，通过</w:t>
      </w:r>
      <w:r>
        <w:t>：</w:t>
      </w:r>
    </w:p>
    <w:p w:rsidR="00142899" w:rsidRDefault="00142899" w:rsidP="00142899">
      <w:pPr>
        <w:pStyle w:val="a7"/>
        <w:numPr>
          <w:ilvl w:val="1"/>
          <w:numId w:val="13"/>
        </w:numPr>
        <w:ind w:firstLineChars="0"/>
      </w:pPr>
      <w:r>
        <w:rPr>
          <w:rFonts w:hint="eastAsia"/>
        </w:rPr>
        <w:t>上传</w:t>
      </w:r>
      <w:r>
        <w:t>与图片</w:t>
      </w:r>
      <w:r>
        <w:rPr>
          <w:rFonts w:hint="eastAsia"/>
        </w:rPr>
        <w:t>有</w:t>
      </w:r>
      <w:r>
        <w:t>相同文件名的标注文件</w:t>
      </w:r>
      <w:r>
        <w:rPr>
          <w:rFonts w:hint="eastAsia"/>
        </w:rPr>
        <w:t>方式</w:t>
      </w:r>
      <w:r>
        <w:t>。</w:t>
      </w:r>
      <w:r>
        <w:rPr>
          <w:rFonts w:hint="eastAsia"/>
        </w:rPr>
        <w:t>如</w:t>
      </w:r>
      <w:r>
        <w:t>0001.jpg – 0001.xml</w:t>
      </w:r>
      <w:r>
        <w:rPr>
          <w:rFonts w:hint="eastAsia"/>
        </w:rPr>
        <w:t xml:space="preserve"> </w:t>
      </w:r>
    </w:p>
    <w:p w:rsidR="00142899" w:rsidRDefault="00142899" w:rsidP="00142899">
      <w:pPr>
        <w:pStyle w:val="a7"/>
        <w:numPr>
          <w:ilvl w:val="1"/>
          <w:numId w:val="13"/>
        </w:numPr>
        <w:ind w:firstLineChars="0"/>
      </w:pPr>
      <w:r>
        <w:rPr>
          <w:rFonts w:hint="eastAsia"/>
        </w:rPr>
        <w:t>上传图片</w:t>
      </w:r>
      <w:r>
        <w:t>-</w:t>
      </w:r>
      <w:r>
        <w:rPr>
          <w:rFonts w:hint="eastAsia"/>
        </w:rPr>
        <w:t>标注对应</w:t>
      </w:r>
      <w:r>
        <w:t>表</w:t>
      </w:r>
      <w:r>
        <w:rPr>
          <w:rFonts w:hint="eastAsia"/>
        </w:rPr>
        <w:t>文件</w:t>
      </w:r>
      <w:r>
        <w:t>，文件每一行</w:t>
      </w:r>
      <w:r>
        <w:rPr>
          <w:rFonts w:hint="eastAsia"/>
        </w:rPr>
        <w:t>为“</w:t>
      </w:r>
      <w:r>
        <w:t>图片</w:t>
      </w:r>
      <w:r>
        <w:rPr>
          <w:rFonts w:hint="eastAsia"/>
        </w:rPr>
        <w:t>文件</w:t>
      </w:r>
      <w:r>
        <w:t>名</w:t>
      </w:r>
      <w:r>
        <w:rPr>
          <w:rFonts w:hint="eastAsia"/>
        </w:rPr>
        <w:t xml:space="preserve"> 标注文件名</w:t>
      </w:r>
      <w:r>
        <w:t>”格式</w:t>
      </w:r>
      <w:r>
        <w:rPr>
          <w:rFonts w:hint="eastAsia"/>
        </w:rPr>
        <w:t>。</w:t>
      </w:r>
    </w:p>
    <w:p w:rsidR="00142899" w:rsidRPr="00142899" w:rsidRDefault="00142899" w:rsidP="00142899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未标注文件</w:t>
      </w:r>
      <w:r>
        <w:t>上传：</w:t>
      </w:r>
      <w:r>
        <w:rPr>
          <w:rFonts w:hint="eastAsia"/>
        </w:rPr>
        <w:t>无需指定</w:t>
      </w:r>
      <w:r>
        <w:t>上传图片标签，只上传图片即可。</w:t>
      </w:r>
    </w:p>
    <w:p w:rsidR="00CE4F6F" w:rsidRDefault="00CE4F6F" w:rsidP="00CE4F6F">
      <w:pPr>
        <w:pStyle w:val="2"/>
        <w:numPr>
          <w:ilvl w:val="2"/>
          <w:numId w:val="1"/>
        </w:numPr>
        <w:rPr>
          <w:ins w:id="76" w:author="sunyibo" w:date="2018-07-12T11:20:00Z"/>
        </w:rPr>
      </w:pPr>
      <w:r>
        <w:rPr>
          <w:rFonts w:hint="eastAsia"/>
        </w:rPr>
        <w:t>爬虫</w:t>
      </w:r>
      <w:r w:rsidR="00071AE0">
        <w:rPr>
          <w:rFonts w:hint="eastAsia"/>
        </w:rPr>
        <w:t>配置</w:t>
      </w:r>
    </w:p>
    <w:p w:rsidR="006D32D6" w:rsidRDefault="006D32D6">
      <w:pPr>
        <w:rPr>
          <w:ins w:id="77" w:author="sunyibo" w:date="2018-07-12T11:32:00Z"/>
        </w:rPr>
        <w:pPrChange w:id="78" w:author="sunyibo" w:date="2018-07-12T11:20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  <w:ins w:id="79" w:author="sunyibo" w:date="2018-07-12T11:31:00Z">
        <w:r>
          <w:rPr>
            <w:rFonts w:hint="eastAsia"/>
          </w:rPr>
          <w:t>在</w:t>
        </w:r>
        <w:r>
          <w:t>数据集详情页点击图片操作-爬虫按钮进入爬虫配置页面</w:t>
        </w:r>
      </w:ins>
    </w:p>
    <w:p w:rsidR="00D76BF8" w:rsidRDefault="00D76BF8">
      <w:pPr>
        <w:rPr>
          <w:ins w:id="80" w:author="sunyibo" w:date="2018-07-12T11:32:00Z"/>
        </w:rPr>
        <w:pPrChange w:id="81" w:author="sunyibo" w:date="2018-07-12T11:20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</w:p>
    <w:p w:rsidR="006D32D6" w:rsidRPr="00D76BF8" w:rsidRDefault="00D76BF8">
      <w:pPr>
        <w:rPr>
          <w:ins w:id="82" w:author="sunyibo" w:date="2018-07-12T11:31:00Z"/>
          <w:color w:val="92D050"/>
          <w:rPrChange w:id="83" w:author="sunyibo" w:date="2018-07-12T11:32:00Z">
            <w:rPr>
              <w:ins w:id="84" w:author="sunyibo" w:date="2018-07-12T11:31:00Z"/>
            </w:rPr>
          </w:rPrChange>
        </w:rPr>
        <w:pPrChange w:id="85" w:author="sunyibo" w:date="2018-07-12T11:20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  <w:ins w:id="86" w:author="sunyibo" w:date="2018-07-12T11:32:00Z">
        <w:r w:rsidRPr="00D76BF8">
          <w:rPr>
            <w:rFonts w:hint="eastAsia"/>
            <w:color w:val="92D050"/>
            <w:rPrChange w:id="87" w:author="sunyibo" w:date="2018-07-12T11:32:00Z">
              <w:rPr>
                <w:rFonts w:hint="eastAsia"/>
                <w:b w:val="0"/>
                <w:bCs w:val="0"/>
              </w:rPr>
            </w:rPrChange>
          </w:rPr>
          <w:t>设计图</w:t>
        </w:r>
        <w:r w:rsidRPr="00D76BF8">
          <w:rPr>
            <w:color w:val="92D050"/>
            <w:rPrChange w:id="88" w:author="sunyibo" w:date="2018-07-12T11:32:00Z">
              <w:rPr>
                <w:b w:val="0"/>
                <w:bCs w:val="0"/>
              </w:rPr>
            </w:rPrChange>
          </w:rPr>
          <w:t>如下（</w:t>
        </w:r>
        <w:r w:rsidRPr="00D76BF8">
          <w:rPr>
            <w:rFonts w:hint="eastAsia"/>
            <w:color w:val="92D050"/>
            <w:rPrChange w:id="89" w:author="sunyibo" w:date="2018-07-12T11:32:00Z">
              <w:rPr>
                <w:rFonts w:hint="eastAsia"/>
                <w:b w:val="0"/>
                <w:bCs w:val="0"/>
              </w:rPr>
            </w:rPrChange>
          </w:rPr>
          <w:t>待定</w:t>
        </w:r>
        <w:r w:rsidRPr="00D76BF8">
          <w:rPr>
            <w:color w:val="92D050"/>
            <w:rPrChange w:id="90" w:author="sunyibo" w:date="2018-07-12T11:32:00Z">
              <w:rPr>
                <w:b w:val="0"/>
                <w:bCs w:val="0"/>
              </w:rPr>
            </w:rPrChange>
          </w:rPr>
          <w:t>）</w:t>
        </w:r>
      </w:ins>
    </w:p>
    <w:p w:rsidR="00D54FF2" w:rsidRDefault="006C6678">
      <w:pPr>
        <w:rPr>
          <w:ins w:id="91" w:author="sunyibo" w:date="2018-07-12T11:32:00Z"/>
        </w:rPr>
        <w:pPrChange w:id="92" w:author="sunyibo" w:date="2018-07-12T11:20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  <w:ins w:id="93" w:author="sunyibo" w:date="2018-07-12T11:30:00Z">
        <w:r>
          <w:rPr>
            <w:noProof/>
          </w:rPr>
          <w:drawing>
            <wp:inline distT="0" distB="0" distL="0" distR="0" wp14:anchorId="67EB19C4">
              <wp:extent cx="5234803" cy="2422477"/>
              <wp:effectExtent l="0" t="0" r="4445" b="0"/>
              <wp:docPr id="5" name="图片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0748" cy="2439111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:rsidR="00D76BF8" w:rsidRDefault="00D76BF8">
      <w:pPr>
        <w:rPr>
          <w:ins w:id="94" w:author="sunyibo" w:date="2018-07-12T11:33:00Z"/>
        </w:rPr>
        <w:pPrChange w:id="95" w:author="sunyibo" w:date="2018-07-12T11:20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  <w:ins w:id="96" w:author="sunyibo" w:date="2018-07-12T11:32:00Z">
        <w:r>
          <w:rPr>
            <w:rFonts w:hint="eastAsia"/>
          </w:rPr>
          <w:t>爬虫爬取</w:t>
        </w:r>
        <w:r>
          <w:t>百度图片搜索中</w:t>
        </w:r>
      </w:ins>
      <w:ins w:id="97" w:author="sunyibo" w:date="2018-07-12T11:33:00Z">
        <w:r>
          <w:t>图片，支持关键字、</w:t>
        </w:r>
        <w:r>
          <w:rPr>
            <w:rFonts w:hint="eastAsia"/>
          </w:rPr>
          <w:t>以图搜图</w:t>
        </w:r>
        <w:r>
          <w:t>方式</w:t>
        </w:r>
      </w:ins>
    </w:p>
    <w:p w:rsidR="00D76BF8" w:rsidRDefault="00D76BF8">
      <w:pPr>
        <w:pStyle w:val="a7"/>
        <w:numPr>
          <w:ilvl w:val="1"/>
          <w:numId w:val="14"/>
        </w:numPr>
        <w:ind w:firstLineChars="0"/>
        <w:rPr>
          <w:ins w:id="98" w:author="sunyibo" w:date="2018-07-12T11:35:00Z"/>
        </w:rPr>
        <w:pPrChange w:id="99" w:author="sunyibo" w:date="2018-07-12T11:33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  <w:ins w:id="100" w:author="sunyibo" w:date="2018-07-12T11:33:00Z">
        <w:r>
          <w:rPr>
            <w:rFonts w:hint="eastAsia"/>
          </w:rPr>
          <w:t>关键字</w:t>
        </w:r>
        <w:r>
          <w:t>搜索：</w:t>
        </w:r>
      </w:ins>
      <w:ins w:id="101" w:author="sunyibo" w:date="2018-07-12T11:34:00Z">
        <w:r>
          <w:rPr>
            <w:rFonts w:hint="eastAsia"/>
          </w:rPr>
          <w:t>多</w:t>
        </w:r>
        <w:r>
          <w:t>个关键</w:t>
        </w:r>
        <w:r>
          <w:rPr>
            <w:rFonts w:hint="eastAsia"/>
          </w:rPr>
          <w:t>字</w:t>
        </w:r>
        <w:r>
          <w:t>以分号分隔</w:t>
        </w:r>
        <w:r>
          <w:rPr>
            <w:rFonts w:hint="eastAsia"/>
          </w:rPr>
          <w:t>；</w:t>
        </w:r>
        <w:r>
          <w:t>关键字组合以空格分隔</w:t>
        </w:r>
      </w:ins>
    </w:p>
    <w:p w:rsidR="00D76BF8" w:rsidRPr="00B15B28" w:rsidRDefault="00D76BF8">
      <w:pPr>
        <w:pStyle w:val="a7"/>
        <w:numPr>
          <w:ilvl w:val="1"/>
          <w:numId w:val="14"/>
        </w:numPr>
        <w:ind w:firstLineChars="0"/>
        <w:pPrChange w:id="102" w:author="sunyibo" w:date="2018-07-12T11:33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  <w:ins w:id="103" w:author="sunyibo" w:date="2018-07-12T11:35:00Z">
        <w:r>
          <w:rPr>
            <w:rFonts w:hint="eastAsia"/>
          </w:rPr>
          <w:t>以图搜图</w:t>
        </w:r>
        <w:r>
          <w:t>：</w:t>
        </w:r>
        <w:r>
          <w:rPr>
            <w:rFonts w:hint="eastAsia"/>
          </w:rPr>
          <w:t>支持</w:t>
        </w:r>
        <w:r>
          <w:t>本地上传/网络</w:t>
        </w:r>
      </w:ins>
      <w:ins w:id="104" w:author="sunyibo" w:date="2018-07-12T11:36:00Z">
        <w:r>
          <w:rPr>
            <w:rFonts w:hint="eastAsia"/>
          </w:rPr>
          <w:t>url指定</w:t>
        </w:r>
        <w:r>
          <w:t>1张图片。关键字</w:t>
        </w:r>
        <w:r>
          <w:rPr>
            <w:rFonts w:hint="eastAsia"/>
          </w:rPr>
          <w:t>是</w:t>
        </w:r>
        <w:r>
          <w:t>可选选项</w:t>
        </w:r>
      </w:ins>
    </w:p>
    <w:p w:rsidR="00CE4F6F" w:rsidRDefault="00CE4F6F" w:rsidP="00CE4F6F">
      <w:pPr>
        <w:pStyle w:val="2"/>
        <w:numPr>
          <w:ilvl w:val="2"/>
          <w:numId w:val="1"/>
        </w:numPr>
        <w:rPr>
          <w:ins w:id="105" w:author="sunyibo" w:date="2018-07-12T11:37:00Z"/>
        </w:rPr>
      </w:pPr>
      <w:r>
        <w:rPr>
          <w:rFonts w:hint="eastAsia"/>
        </w:rPr>
        <w:t>图片</w:t>
      </w:r>
      <w:r>
        <w:t>标注</w:t>
      </w:r>
    </w:p>
    <w:p w:rsidR="00D22BBA" w:rsidRPr="00B15B28" w:rsidRDefault="00D22BBA">
      <w:pPr>
        <w:pPrChange w:id="106" w:author="sunyibo" w:date="2018-07-12T11:37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  <w:ins w:id="107" w:author="sunyibo" w:date="2018-07-12T11:37:00Z">
        <w:r w:rsidRPr="00D22BBA">
          <w:rPr>
            <w:rFonts w:hint="eastAsia"/>
          </w:rPr>
          <w:t>在数据集详情页点击图片操作</w:t>
        </w:r>
        <w:r w:rsidRPr="00D22BBA">
          <w:t>-</w:t>
        </w:r>
      </w:ins>
      <w:ins w:id="108" w:author="sunyibo" w:date="2018-07-12T11:40:00Z">
        <w:r w:rsidR="003E6D61">
          <w:rPr>
            <w:rFonts w:hint="eastAsia"/>
          </w:rPr>
          <w:t>标注</w:t>
        </w:r>
      </w:ins>
      <w:ins w:id="109" w:author="sunyibo" w:date="2018-07-12T11:37:00Z">
        <w:r w:rsidRPr="00D22BBA">
          <w:t>按钮进入</w:t>
        </w:r>
      </w:ins>
      <w:ins w:id="110" w:author="sunyibo" w:date="2018-07-12T11:40:00Z">
        <w:r w:rsidR="003E6D61">
          <w:rPr>
            <w:rFonts w:hint="eastAsia"/>
          </w:rPr>
          <w:t>图片</w:t>
        </w:r>
        <w:r w:rsidR="00521B08">
          <w:rPr>
            <w:rFonts w:hint="eastAsia"/>
          </w:rPr>
          <w:t>标注</w:t>
        </w:r>
      </w:ins>
      <w:ins w:id="111" w:author="sunyibo" w:date="2018-07-12T11:37:00Z">
        <w:r w:rsidRPr="00D22BBA">
          <w:t>页面</w:t>
        </w:r>
      </w:ins>
    </w:p>
    <w:p w:rsidR="009A256F" w:rsidRDefault="009A256F" w:rsidP="009A256F">
      <w:pPr>
        <w:rPr>
          <w:ins w:id="112" w:author="sunyibo" w:date="2018-07-12T12:04:00Z"/>
        </w:rPr>
      </w:pPr>
      <w:del w:id="113" w:author="sunyibo" w:date="2018-07-12T12:04:00Z">
        <w:r w:rsidDel="00005AE0">
          <w:rPr>
            <w:rFonts w:hint="eastAsia"/>
            <w:noProof/>
          </w:rPr>
          <w:drawing>
            <wp:inline distT="0" distB="0" distL="0" distR="0">
              <wp:extent cx="5267325" cy="2586355"/>
              <wp:effectExtent l="0" t="0" r="9525" b="4445"/>
              <wp:docPr id="1" name="图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67325" cy="2586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005AE0" w:rsidRDefault="00005AE0" w:rsidP="009A256F">
      <w:pPr>
        <w:rPr>
          <w:ins w:id="114" w:author="sunyibo" w:date="2018-07-12T12:06:00Z"/>
        </w:rPr>
      </w:pPr>
      <w:ins w:id="115" w:author="sunyibo" w:date="2018-07-12T12:05:00Z">
        <w:r>
          <w:rPr>
            <w:noProof/>
          </w:rPr>
          <w:drawing>
            <wp:inline distT="0" distB="0" distL="0" distR="0" wp14:anchorId="4189E43F">
              <wp:extent cx="5269543" cy="2542573"/>
              <wp:effectExtent l="0" t="0" r="0" b="0"/>
              <wp:docPr id="29" name="图片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69543" cy="2542573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:rsidR="00005AE0" w:rsidRDefault="00005AE0" w:rsidP="009A256F">
      <w:pPr>
        <w:rPr>
          <w:ins w:id="116" w:author="sunyibo" w:date="2018-07-12T12:06:00Z"/>
        </w:rPr>
      </w:pPr>
    </w:p>
    <w:p w:rsidR="00005AE0" w:rsidRDefault="00005AE0">
      <w:pPr>
        <w:rPr>
          <w:ins w:id="117" w:author="sunyibo" w:date="2018-07-12T12:06:00Z"/>
        </w:rPr>
      </w:pPr>
      <w:ins w:id="118" w:author="sunyibo" w:date="2018-07-12T12:06:00Z">
        <w:r>
          <w:rPr>
            <w:rFonts w:hint="eastAsia"/>
          </w:rPr>
          <w:t>图片标注</w:t>
        </w:r>
        <w:r>
          <w:t>功能包括：</w:t>
        </w:r>
      </w:ins>
    </w:p>
    <w:p w:rsidR="00005AE0" w:rsidRDefault="000445B7">
      <w:pPr>
        <w:pStyle w:val="a7"/>
        <w:numPr>
          <w:ilvl w:val="0"/>
          <w:numId w:val="16"/>
        </w:numPr>
        <w:ind w:firstLineChars="0"/>
        <w:rPr>
          <w:ins w:id="119" w:author="sunyibo" w:date="2018-07-12T14:04:00Z"/>
        </w:rPr>
        <w:pPrChange w:id="120" w:author="sunyibo" w:date="2018-07-12T14:04:00Z">
          <w:pPr/>
        </w:pPrChange>
      </w:pPr>
      <w:ins w:id="121" w:author="sunyibo" w:date="2018-07-12T14:04:00Z">
        <w:r>
          <w:rPr>
            <w:rFonts w:hint="eastAsia"/>
          </w:rPr>
          <w:lastRenderedPageBreak/>
          <w:t>数据集</w:t>
        </w:r>
        <w:r>
          <w:t>标注说明：</w:t>
        </w:r>
        <w:r>
          <w:rPr>
            <w:rFonts w:hint="eastAsia"/>
          </w:rPr>
          <w:t>说明</w:t>
        </w:r>
        <w:r>
          <w:t>该数据集中包含的标签</w:t>
        </w:r>
      </w:ins>
    </w:p>
    <w:p w:rsidR="000445B7" w:rsidRDefault="000445B7">
      <w:pPr>
        <w:pStyle w:val="a7"/>
        <w:numPr>
          <w:ilvl w:val="0"/>
          <w:numId w:val="16"/>
        </w:numPr>
        <w:ind w:firstLineChars="0"/>
        <w:rPr>
          <w:ins w:id="122" w:author="sunyibo" w:date="2018-07-12T14:06:00Z"/>
        </w:rPr>
        <w:pPrChange w:id="123" w:author="sunyibo" w:date="2018-07-12T14:04:00Z">
          <w:pPr/>
        </w:pPrChange>
      </w:pPr>
      <w:ins w:id="124" w:author="sunyibo" w:date="2018-07-12T14:06:00Z">
        <w:r>
          <w:rPr>
            <w:rFonts w:hint="eastAsia"/>
          </w:rPr>
          <w:t>图片上一张</w:t>
        </w:r>
        <w:r>
          <w:t>、下一张</w:t>
        </w:r>
      </w:ins>
    </w:p>
    <w:p w:rsidR="000445B7" w:rsidRDefault="000445B7">
      <w:pPr>
        <w:pStyle w:val="a7"/>
        <w:numPr>
          <w:ilvl w:val="0"/>
          <w:numId w:val="16"/>
        </w:numPr>
        <w:ind w:firstLineChars="0"/>
        <w:rPr>
          <w:ins w:id="125" w:author="sunyibo" w:date="2018-07-12T14:08:00Z"/>
        </w:rPr>
        <w:pPrChange w:id="126" w:author="sunyibo" w:date="2018-07-12T14:04:00Z">
          <w:pPr/>
        </w:pPrChange>
      </w:pPr>
      <w:ins w:id="127" w:author="sunyibo" w:date="2018-07-12T14:06:00Z">
        <w:r>
          <w:rPr>
            <w:rFonts w:hint="eastAsia"/>
          </w:rPr>
          <w:t>图像缩放</w:t>
        </w:r>
        <w:r>
          <w:t>（</w:t>
        </w:r>
        <w:r>
          <w:rPr>
            <w:rFonts w:hint="eastAsia"/>
          </w:rPr>
          <w:t>待定</w:t>
        </w:r>
        <w:r>
          <w:t>）</w:t>
        </w:r>
      </w:ins>
    </w:p>
    <w:p w:rsidR="000445B7" w:rsidRDefault="000445B7">
      <w:pPr>
        <w:pStyle w:val="a7"/>
        <w:numPr>
          <w:ilvl w:val="0"/>
          <w:numId w:val="16"/>
        </w:numPr>
        <w:ind w:firstLineChars="0"/>
        <w:rPr>
          <w:ins w:id="128" w:author="sunyibo" w:date="2018-07-12T14:08:00Z"/>
        </w:rPr>
        <w:pPrChange w:id="129" w:author="sunyibo" w:date="2018-07-12T14:08:00Z">
          <w:pPr/>
        </w:pPrChange>
      </w:pPr>
      <w:ins w:id="130" w:author="sunyibo" w:date="2018-07-12T14:08:00Z">
        <w:r>
          <w:rPr>
            <w:rFonts w:hint="eastAsia"/>
          </w:rPr>
          <w:t>标注工具</w:t>
        </w:r>
        <w:r>
          <w:t>：</w:t>
        </w:r>
      </w:ins>
    </w:p>
    <w:p w:rsidR="000445B7" w:rsidRDefault="000445B7">
      <w:pPr>
        <w:pStyle w:val="a7"/>
        <w:numPr>
          <w:ilvl w:val="1"/>
          <w:numId w:val="16"/>
        </w:numPr>
        <w:ind w:firstLineChars="0"/>
        <w:rPr>
          <w:ins w:id="131" w:author="sunyibo" w:date="2018-07-12T14:09:00Z"/>
        </w:rPr>
        <w:pPrChange w:id="132" w:author="sunyibo" w:date="2018-07-12T14:08:00Z">
          <w:pPr/>
        </w:pPrChange>
      </w:pPr>
      <w:ins w:id="133" w:author="sunyibo" w:date="2018-07-12T14:08:00Z">
        <w:r>
          <w:rPr>
            <w:rFonts w:hint="eastAsia"/>
          </w:rPr>
          <w:t>检测</w:t>
        </w:r>
        <w:r>
          <w:t>数据集：画</w:t>
        </w:r>
        <w:r>
          <w:rPr>
            <w:rFonts w:hint="eastAsia"/>
          </w:rPr>
          <w:t>四边形框</w:t>
        </w:r>
        <w:r>
          <w:t>，指定标签</w:t>
        </w:r>
      </w:ins>
    </w:p>
    <w:p w:rsidR="000445B7" w:rsidRDefault="000445B7">
      <w:pPr>
        <w:pStyle w:val="a7"/>
        <w:numPr>
          <w:ilvl w:val="1"/>
          <w:numId w:val="16"/>
        </w:numPr>
        <w:ind w:firstLineChars="0"/>
        <w:rPr>
          <w:ins w:id="134" w:author="sunyibo" w:date="2018-07-12T14:09:00Z"/>
        </w:rPr>
        <w:pPrChange w:id="135" w:author="sunyibo" w:date="2018-07-12T14:08:00Z">
          <w:pPr/>
        </w:pPrChange>
      </w:pPr>
      <w:ins w:id="136" w:author="sunyibo" w:date="2018-07-12T14:09:00Z">
        <w:r>
          <w:t>分类数据集：不画框，指定</w:t>
        </w:r>
        <w:r>
          <w:rPr>
            <w:rFonts w:hint="eastAsia"/>
          </w:rPr>
          <w:t>唯一</w:t>
        </w:r>
        <w:r>
          <w:t>标签</w:t>
        </w:r>
      </w:ins>
    </w:p>
    <w:p w:rsidR="000445B7" w:rsidRDefault="000445B7">
      <w:pPr>
        <w:pStyle w:val="a7"/>
        <w:numPr>
          <w:ilvl w:val="1"/>
          <w:numId w:val="16"/>
        </w:numPr>
        <w:ind w:firstLineChars="0"/>
        <w:rPr>
          <w:ins w:id="137" w:author="sunyibo" w:date="2018-07-12T14:10:00Z"/>
        </w:rPr>
        <w:pPrChange w:id="138" w:author="sunyibo" w:date="2018-07-12T14:08:00Z">
          <w:pPr/>
        </w:pPrChange>
      </w:pPr>
      <w:ins w:id="139" w:author="sunyibo" w:date="2018-07-12T14:09:00Z">
        <w:r>
          <w:rPr>
            <w:rFonts w:hint="eastAsia"/>
          </w:rPr>
          <w:t>分割数据集</w:t>
        </w:r>
        <w:r>
          <w:t>：</w:t>
        </w:r>
        <w:r>
          <w:rPr>
            <w:rFonts w:hint="eastAsia"/>
          </w:rPr>
          <w:t>画</w:t>
        </w:r>
        <w:r>
          <w:t>多边形框</w:t>
        </w:r>
        <w:r>
          <w:rPr>
            <w:rFonts w:hint="eastAsia"/>
          </w:rPr>
          <w:t>，</w:t>
        </w:r>
        <w:r>
          <w:t>指定标签</w:t>
        </w:r>
      </w:ins>
    </w:p>
    <w:p w:rsidR="000445B7" w:rsidRDefault="000445B7">
      <w:pPr>
        <w:pStyle w:val="a7"/>
        <w:numPr>
          <w:ilvl w:val="1"/>
          <w:numId w:val="16"/>
        </w:numPr>
        <w:ind w:firstLineChars="0"/>
        <w:rPr>
          <w:ins w:id="140" w:author="sunyibo" w:date="2018-07-12T14:10:00Z"/>
        </w:rPr>
        <w:pPrChange w:id="141" w:author="sunyibo" w:date="2018-07-12T14:08:00Z">
          <w:pPr/>
        </w:pPrChange>
      </w:pPr>
      <w:ins w:id="142" w:author="sunyibo" w:date="2018-07-12T14:10:00Z">
        <w:r>
          <w:rPr>
            <w:rFonts w:hint="eastAsia"/>
          </w:rPr>
          <w:t>人脸数据集</w:t>
        </w:r>
        <w:r>
          <w:t>：</w:t>
        </w:r>
        <w:r w:rsidR="000F12ED" w:rsidRPr="000F12ED">
          <w:rPr>
            <w:rFonts w:hint="eastAsia"/>
          </w:rPr>
          <w:t>不画框，指定唯一标签</w:t>
        </w:r>
      </w:ins>
    </w:p>
    <w:p w:rsidR="00D358D1" w:rsidRDefault="00D358D1">
      <w:pPr>
        <w:pStyle w:val="a7"/>
        <w:numPr>
          <w:ilvl w:val="0"/>
          <w:numId w:val="16"/>
        </w:numPr>
        <w:ind w:firstLineChars="0"/>
        <w:rPr>
          <w:ins w:id="143" w:author="sunyibo" w:date="2018-07-12T14:06:00Z"/>
        </w:rPr>
        <w:pPrChange w:id="144" w:author="sunyibo" w:date="2018-07-12T14:10:00Z">
          <w:pPr/>
        </w:pPrChange>
      </w:pPr>
      <w:ins w:id="145" w:author="sunyibo" w:date="2018-07-12T14:10:00Z">
        <w:r>
          <w:rPr>
            <w:rFonts w:hint="eastAsia"/>
          </w:rPr>
          <w:t>标注修改</w:t>
        </w:r>
        <w:r>
          <w:t>工具：对</w:t>
        </w:r>
      </w:ins>
      <w:ins w:id="146" w:author="sunyibo" w:date="2018-07-12T14:11:00Z">
        <w:r>
          <w:rPr>
            <w:rFonts w:hint="eastAsia"/>
          </w:rPr>
          <w:t>图片</w:t>
        </w:r>
        <w:r>
          <w:t>中某个标注</w:t>
        </w:r>
        <w:r>
          <w:rPr>
            <w:rFonts w:hint="eastAsia"/>
          </w:rPr>
          <w:t>，</w:t>
        </w:r>
        <w:r>
          <w:t>修改</w:t>
        </w:r>
        <w:r>
          <w:rPr>
            <w:rFonts w:hint="eastAsia"/>
          </w:rPr>
          <w:t>其</w:t>
        </w:r>
        <w:r>
          <w:t>标签，标注框</w:t>
        </w:r>
        <w:r>
          <w:rPr>
            <w:rFonts w:hint="eastAsia"/>
          </w:rPr>
          <w:t>，</w:t>
        </w:r>
        <w:r>
          <w:t>删除</w:t>
        </w:r>
      </w:ins>
    </w:p>
    <w:p w:rsidR="000445B7" w:rsidRDefault="000445B7">
      <w:pPr>
        <w:pStyle w:val="a7"/>
        <w:numPr>
          <w:ilvl w:val="0"/>
          <w:numId w:val="16"/>
        </w:numPr>
        <w:ind w:firstLineChars="0"/>
        <w:rPr>
          <w:ins w:id="147" w:author="sunyibo" w:date="2018-07-12T16:06:00Z"/>
        </w:rPr>
        <w:pPrChange w:id="148" w:author="sunyibo" w:date="2018-07-12T14:04:00Z">
          <w:pPr/>
        </w:pPrChange>
      </w:pPr>
      <w:ins w:id="149" w:author="sunyibo" w:date="2018-07-12T14:06:00Z">
        <w:r>
          <w:rPr>
            <w:rFonts w:hint="eastAsia"/>
          </w:rPr>
          <w:t>标注列表</w:t>
        </w:r>
        <w:r>
          <w:t>：</w:t>
        </w:r>
      </w:ins>
      <w:ins w:id="150" w:author="sunyibo" w:date="2018-07-12T14:07:00Z">
        <w:r>
          <w:rPr>
            <w:rFonts w:hint="eastAsia"/>
          </w:rPr>
          <w:t>列出该</w:t>
        </w:r>
        <w:r>
          <w:t>图片中所有</w:t>
        </w:r>
        <w:r>
          <w:rPr>
            <w:rFonts w:hint="eastAsia"/>
          </w:rPr>
          <w:t>的标注</w:t>
        </w:r>
      </w:ins>
    </w:p>
    <w:p w:rsidR="008E53E3" w:rsidRDefault="008E53E3">
      <w:pPr>
        <w:pStyle w:val="a7"/>
        <w:numPr>
          <w:ilvl w:val="0"/>
          <w:numId w:val="16"/>
        </w:numPr>
        <w:ind w:firstLineChars="0"/>
        <w:rPr>
          <w:ins w:id="151" w:author="sunyibo" w:date="2018-07-12T16:07:00Z"/>
        </w:rPr>
        <w:pPrChange w:id="152" w:author="sunyibo" w:date="2018-07-12T14:04:00Z">
          <w:pPr/>
        </w:pPrChange>
      </w:pPr>
      <w:ins w:id="153" w:author="sunyibo" w:date="2018-07-12T16:06:00Z">
        <w:r>
          <w:rPr>
            <w:rFonts w:hint="eastAsia"/>
          </w:rPr>
          <w:t>确认</w:t>
        </w:r>
        <w:r w:rsidR="0064692A">
          <w:t>标注完成</w:t>
        </w:r>
      </w:ins>
      <w:ins w:id="154" w:author="sunyibo" w:date="2018-07-12T16:07:00Z">
        <w:r w:rsidR="0064692A">
          <w:rPr>
            <w:rFonts w:hint="eastAsia"/>
          </w:rPr>
          <w:t>：</w:t>
        </w:r>
      </w:ins>
    </w:p>
    <w:p w:rsidR="0064692A" w:rsidRDefault="0064692A">
      <w:pPr>
        <w:pStyle w:val="a7"/>
        <w:numPr>
          <w:ilvl w:val="1"/>
          <w:numId w:val="16"/>
        </w:numPr>
        <w:ind w:firstLineChars="0"/>
        <w:rPr>
          <w:ins w:id="155" w:author="sunyibo" w:date="2018-07-12T16:08:00Z"/>
        </w:rPr>
        <w:pPrChange w:id="156" w:author="sunyibo" w:date="2018-07-12T16:07:00Z">
          <w:pPr/>
        </w:pPrChange>
      </w:pPr>
      <w:ins w:id="157" w:author="sunyibo" w:date="2018-07-12T16:07:00Z">
        <w:r>
          <w:rPr>
            <w:rFonts w:hint="eastAsia"/>
          </w:rPr>
          <w:t>标注用户</w:t>
        </w:r>
      </w:ins>
      <w:ins w:id="158" w:author="sunyibo" w:date="2018-07-12T16:08:00Z">
        <w:r w:rsidR="00CE5990" w:rsidRPr="00CE5990">
          <w:rPr>
            <w:rFonts w:hint="eastAsia"/>
          </w:rPr>
          <w:t>用于</w:t>
        </w:r>
      </w:ins>
      <w:ins w:id="159" w:author="sunyibo" w:date="2018-07-12T16:07:00Z">
        <w:r>
          <w:t>完成标注</w:t>
        </w:r>
      </w:ins>
      <w:ins w:id="160" w:author="sunyibo" w:date="2018-07-12T16:08:00Z">
        <w:r>
          <w:rPr>
            <w:rFonts w:hint="eastAsia"/>
          </w:rPr>
          <w:t>，</w:t>
        </w:r>
        <w:r>
          <w:t>提交审核</w:t>
        </w:r>
      </w:ins>
    </w:p>
    <w:p w:rsidR="0064692A" w:rsidRDefault="0064692A">
      <w:pPr>
        <w:pStyle w:val="a7"/>
        <w:numPr>
          <w:ilvl w:val="1"/>
          <w:numId w:val="16"/>
        </w:numPr>
        <w:ind w:firstLineChars="0"/>
        <w:rPr>
          <w:ins w:id="161" w:author="sunyibo" w:date="2018-07-12T14:41:00Z"/>
        </w:rPr>
        <w:pPrChange w:id="162" w:author="sunyibo" w:date="2018-07-12T16:07:00Z">
          <w:pPr/>
        </w:pPrChange>
      </w:pPr>
      <w:ins w:id="163" w:author="sunyibo" w:date="2018-07-12T16:08:00Z">
        <w:r>
          <w:t>普通用户</w:t>
        </w:r>
        <w:r w:rsidR="00CE5990" w:rsidRPr="00CE5990">
          <w:rPr>
            <w:rFonts w:hint="eastAsia"/>
          </w:rPr>
          <w:t>用于</w:t>
        </w:r>
        <w:r>
          <w:t>确认标注正确</w:t>
        </w:r>
      </w:ins>
    </w:p>
    <w:p w:rsidR="009F1848" w:rsidRDefault="009F1848">
      <w:pPr>
        <w:pStyle w:val="2"/>
        <w:numPr>
          <w:ilvl w:val="2"/>
          <w:numId w:val="1"/>
        </w:numPr>
        <w:rPr>
          <w:ins w:id="164" w:author="sunyibo" w:date="2018-07-12T14:42:00Z"/>
        </w:rPr>
        <w:pPrChange w:id="165" w:author="sunyibo" w:date="2018-07-12T14:42:00Z">
          <w:pPr/>
        </w:pPrChange>
      </w:pPr>
      <w:ins w:id="166" w:author="sunyibo" w:date="2018-07-12T14:42:00Z">
        <w:r>
          <w:rPr>
            <w:rFonts w:hint="eastAsia"/>
          </w:rPr>
          <w:t>图片预标注</w:t>
        </w:r>
      </w:ins>
    </w:p>
    <w:p w:rsidR="009F1848" w:rsidRDefault="009F1848">
      <w:pPr>
        <w:rPr>
          <w:ins w:id="167" w:author="sunyibo" w:date="2018-07-12T14:42:00Z"/>
        </w:rPr>
      </w:pPr>
      <w:ins w:id="168" w:author="sunyibo" w:date="2018-07-12T14:42:00Z">
        <w:r>
          <w:rPr>
            <w:rFonts w:hint="eastAsia"/>
          </w:rPr>
          <w:t>在</w:t>
        </w:r>
        <w:r w:rsidRPr="009F1848">
          <w:rPr>
            <w:rFonts w:hint="eastAsia"/>
          </w:rPr>
          <w:t>数据集详情页点击图片操作</w:t>
        </w:r>
        <w:r w:rsidRPr="009F1848">
          <w:t>-</w:t>
        </w:r>
        <w:r w:rsidR="001C547A">
          <w:rPr>
            <w:rFonts w:hint="eastAsia"/>
          </w:rPr>
          <w:t>预</w:t>
        </w:r>
        <w:r w:rsidRPr="009F1848">
          <w:t>标注按钮进入图片</w:t>
        </w:r>
        <w:r w:rsidR="001C547A">
          <w:rPr>
            <w:rFonts w:hint="eastAsia"/>
          </w:rPr>
          <w:t>预</w:t>
        </w:r>
        <w:r w:rsidRPr="009F1848">
          <w:t>标注页面</w:t>
        </w:r>
      </w:ins>
    </w:p>
    <w:p w:rsidR="00EF3068" w:rsidRDefault="00657E75">
      <w:pPr>
        <w:rPr>
          <w:ins w:id="169" w:author="sunyibo" w:date="2018-07-12T14:48:00Z"/>
        </w:rPr>
      </w:pPr>
      <w:ins w:id="170" w:author="sunyibo" w:date="2018-07-12T14:54:00Z">
        <w:r>
          <w:rPr>
            <w:noProof/>
          </w:rPr>
          <w:drawing>
            <wp:inline distT="0" distB="0" distL="0" distR="0" wp14:anchorId="0601412F">
              <wp:extent cx="5178323" cy="2400659"/>
              <wp:effectExtent l="0" t="0" r="3810" b="0"/>
              <wp:docPr id="247" name="图片 2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"/>
                      <pic:cNvPicPr>
                        <a:picLocks noChangeAspect="1" noChangeArrowheads="1"/>
                      </pic:cNvPicPr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09009" cy="2414885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:rsidR="008B5867" w:rsidRDefault="008B5867">
      <w:pPr>
        <w:rPr>
          <w:ins w:id="171" w:author="sunyibo" w:date="2018-07-12T14:48:00Z"/>
        </w:rPr>
      </w:pPr>
    </w:p>
    <w:p w:rsidR="008B5867" w:rsidRDefault="008B5867">
      <w:pPr>
        <w:rPr>
          <w:ins w:id="172" w:author="sunyibo" w:date="2018-07-12T14:49:00Z"/>
        </w:rPr>
      </w:pPr>
      <w:ins w:id="173" w:author="sunyibo" w:date="2018-07-12T14:48:00Z">
        <w:r>
          <w:rPr>
            <w:rFonts w:hint="eastAsia"/>
          </w:rPr>
          <w:t>后台</w:t>
        </w:r>
      </w:ins>
      <w:ins w:id="174" w:author="sunyibo" w:date="2018-07-12T14:49:00Z">
        <w:r w:rsidR="00917603">
          <w:rPr>
            <w:rFonts w:hint="eastAsia"/>
          </w:rPr>
          <w:t>保存</w:t>
        </w:r>
      </w:ins>
      <w:ins w:id="175" w:author="sunyibo" w:date="2018-07-12T14:48:00Z">
        <w:r>
          <w:rPr>
            <w:rFonts w:hint="eastAsia"/>
          </w:rPr>
          <w:t>智能</w:t>
        </w:r>
        <w:r>
          <w:t>系统</w:t>
        </w:r>
        <w:r>
          <w:rPr>
            <w:rFonts w:hint="eastAsia"/>
          </w:rPr>
          <w:t>（外部系统）</w:t>
        </w:r>
        <w:r>
          <w:t>提供的模型</w:t>
        </w:r>
        <w:r>
          <w:rPr>
            <w:rFonts w:hint="eastAsia"/>
          </w:rPr>
          <w:t>列表</w:t>
        </w:r>
        <w:r>
          <w:t>与预标注标签列表</w:t>
        </w:r>
      </w:ins>
      <w:ins w:id="176" w:author="sunyibo" w:date="2018-07-12T14:49:00Z">
        <w:r w:rsidR="00DD46C2">
          <w:rPr>
            <w:rFonts w:hint="eastAsia"/>
          </w:rPr>
          <w:t>。</w:t>
        </w:r>
      </w:ins>
    </w:p>
    <w:p w:rsidR="00DD46C2" w:rsidRPr="00DD46C2" w:rsidRDefault="00DD46C2">
      <w:pPr>
        <w:rPr>
          <w:ins w:id="177" w:author="sunyibo" w:date="2018-07-12T14:08:00Z"/>
        </w:rPr>
      </w:pPr>
      <w:ins w:id="178" w:author="sunyibo" w:date="2018-07-12T14:49:00Z">
        <w:r>
          <w:rPr>
            <w:rFonts w:hint="eastAsia"/>
          </w:rPr>
          <w:t>将本数据集</w:t>
        </w:r>
      </w:ins>
      <w:ins w:id="179" w:author="sunyibo" w:date="2018-07-12T14:50:00Z">
        <w:r>
          <w:rPr>
            <w:rFonts w:hint="eastAsia"/>
          </w:rPr>
          <w:t>标签类别</w:t>
        </w:r>
      </w:ins>
      <w:ins w:id="180" w:author="sunyibo" w:date="2018-07-12T14:49:00Z">
        <w:r>
          <w:t>与</w:t>
        </w:r>
        <w:r>
          <w:rPr>
            <w:rFonts w:hint="eastAsia"/>
          </w:rPr>
          <w:t>预标注</w:t>
        </w:r>
        <w:r>
          <w:t>标签进行对应，</w:t>
        </w:r>
      </w:ins>
      <w:ins w:id="181" w:author="sunyibo" w:date="2018-07-12T14:50:00Z">
        <w:r>
          <w:rPr>
            <w:rFonts w:hint="eastAsia"/>
          </w:rPr>
          <w:t>其中</w:t>
        </w:r>
        <w:r w:rsidRPr="00DD46C2">
          <w:rPr>
            <w:rFonts w:hint="eastAsia"/>
          </w:rPr>
          <w:t>本数据集标签类别</w:t>
        </w:r>
        <w:r>
          <w:rPr>
            <w:rFonts w:hint="eastAsia"/>
          </w:rPr>
          <w:t>可以</w:t>
        </w:r>
        <w:r>
          <w:t>对应多个模型中的多个预标注标签</w:t>
        </w:r>
      </w:ins>
    </w:p>
    <w:p w:rsidR="000445B7" w:rsidRPr="00005AE0" w:rsidDel="000445B7" w:rsidRDefault="000445B7">
      <w:pPr>
        <w:pStyle w:val="a7"/>
        <w:numPr>
          <w:ilvl w:val="0"/>
          <w:numId w:val="16"/>
        </w:numPr>
        <w:ind w:firstLineChars="0"/>
        <w:rPr>
          <w:del w:id="182" w:author="sunyibo" w:date="2018-07-12T14:08:00Z"/>
        </w:rPr>
        <w:pPrChange w:id="183" w:author="sunyibo" w:date="2018-07-12T14:04:00Z">
          <w:pPr/>
        </w:pPrChange>
      </w:pPr>
    </w:p>
    <w:p w:rsidR="00DB42A4" w:rsidRDefault="00750324" w:rsidP="00DB42A4">
      <w:pPr>
        <w:pStyle w:val="2"/>
        <w:numPr>
          <w:ilvl w:val="1"/>
          <w:numId w:val="1"/>
        </w:numPr>
        <w:rPr>
          <w:ins w:id="184" w:author="sunyibo" w:date="2018-07-12T14:11:00Z"/>
        </w:rPr>
      </w:pPr>
      <w:r>
        <w:rPr>
          <w:rFonts w:hint="eastAsia"/>
        </w:rPr>
        <w:t>数据集版本</w:t>
      </w:r>
      <w:r>
        <w:t>操作</w:t>
      </w:r>
    </w:p>
    <w:p w:rsidR="00E3106F" w:rsidRDefault="00E3106F" w:rsidP="00E3106F">
      <w:pPr>
        <w:rPr>
          <w:ins w:id="185" w:author="sunyibo" w:date="2018-07-12T14:12:00Z"/>
        </w:rPr>
      </w:pPr>
      <w:ins w:id="186" w:author="sunyibo" w:date="2018-07-12T14:12:00Z">
        <w:r>
          <w:rPr>
            <w:rFonts w:hint="eastAsia"/>
          </w:rPr>
          <w:t>数据集版本为数据集中可供训练模块使用一部分图片的集合；</w:t>
        </w:r>
      </w:ins>
    </w:p>
    <w:p w:rsidR="00E3106F" w:rsidRPr="002C4C77" w:rsidRDefault="00E3106F">
      <w:pPr>
        <w:pPrChange w:id="187" w:author="sunyibo" w:date="2018-07-12T14:11:00Z">
          <w:pPr>
            <w:pStyle w:val="2"/>
            <w:numPr>
              <w:ilvl w:val="1"/>
              <w:numId w:val="1"/>
            </w:numPr>
            <w:ind w:left="992" w:hanging="567"/>
          </w:pPr>
        </w:pPrChange>
      </w:pPr>
      <w:ins w:id="188" w:author="sunyibo" w:date="2018-07-12T14:12:00Z">
        <w:r>
          <w:rPr>
            <w:rFonts w:hint="eastAsia"/>
          </w:rPr>
          <w:t>对版本操作包括新建、删除版本，</w:t>
        </w:r>
      </w:ins>
      <w:ins w:id="189" w:author="sunyibo" w:date="2018-07-12T15:04:00Z">
        <w:r w:rsidR="00BA1B0D">
          <w:rPr>
            <w:rFonts w:hint="eastAsia"/>
          </w:rPr>
          <w:t>查看</w:t>
        </w:r>
        <w:r w:rsidR="00BA1B0D">
          <w:t>某一版本详情</w:t>
        </w:r>
      </w:ins>
    </w:p>
    <w:p w:rsidR="00DB42A4" w:rsidRDefault="00DB42A4" w:rsidP="00DB42A4">
      <w:pPr>
        <w:pStyle w:val="2"/>
        <w:numPr>
          <w:ilvl w:val="2"/>
          <w:numId w:val="1"/>
        </w:numPr>
        <w:rPr>
          <w:ins w:id="190" w:author="sunyibo" w:date="2018-07-12T14:26:00Z"/>
        </w:rPr>
      </w:pPr>
      <w:del w:id="191" w:author="sunyibo" w:date="2018-07-12T15:03:00Z">
        <w:r w:rsidDel="00FA1563">
          <w:rPr>
            <w:rFonts w:hint="eastAsia"/>
          </w:rPr>
          <w:lastRenderedPageBreak/>
          <w:delText>切换</w:delText>
        </w:r>
      </w:del>
      <w:r>
        <w:t>版本</w:t>
      </w:r>
      <w:ins w:id="192" w:author="sunyibo" w:date="2018-07-12T15:03:00Z">
        <w:r w:rsidR="00FA1563">
          <w:rPr>
            <w:rFonts w:hint="eastAsia"/>
          </w:rPr>
          <w:t>详情</w:t>
        </w:r>
      </w:ins>
    </w:p>
    <w:p w:rsidR="001A0D7B" w:rsidRDefault="001A0D7B">
      <w:pPr>
        <w:rPr>
          <w:ins w:id="193" w:author="sunyibo" w:date="2018-07-12T14:52:00Z"/>
        </w:rPr>
        <w:pPrChange w:id="194" w:author="sunyibo" w:date="2018-07-12T14:26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  <w:ins w:id="195" w:author="sunyibo" w:date="2018-07-12T14:26:00Z">
        <w:r w:rsidRPr="001A0D7B">
          <w:rPr>
            <w:rFonts w:hint="eastAsia"/>
          </w:rPr>
          <w:t>在数据集详情页点击</w:t>
        </w:r>
        <w:r>
          <w:rPr>
            <w:rFonts w:hint="eastAsia"/>
          </w:rPr>
          <w:t>版本</w:t>
        </w:r>
        <w:r w:rsidRPr="001A0D7B">
          <w:rPr>
            <w:rFonts w:hint="eastAsia"/>
          </w:rPr>
          <w:t>操作</w:t>
        </w:r>
        <w:r w:rsidRPr="001A0D7B">
          <w:t>-</w:t>
        </w:r>
      </w:ins>
      <w:ins w:id="196" w:author="sunyibo" w:date="2018-07-12T15:05:00Z">
        <w:r w:rsidR="00C61926">
          <w:rPr>
            <w:rFonts w:hint="eastAsia"/>
          </w:rPr>
          <w:t>版本详情</w:t>
        </w:r>
      </w:ins>
      <w:ins w:id="197" w:author="sunyibo" w:date="2018-07-12T14:26:00Z">
        <w:r w:rsidRPr="001A0D7B">
          <w:t>按钮进入</w:t>
        </w:r>
      </w:ins>
      <w:ins w:id="198" w:author="sunyibo" w:date="2018-07-12T14:27:00Z">
        <w:r w:rsidR="00F24974">
          <w:rPr>
            <w:rFonts w:hint="eastAsia"/>
          </w:rPr>
          <w:t>版本</w:t>
        </w:r>
      </w:ins>
      <w:ins w:id="199" w:author="sunyibo" w:date="2018-07-12T15:05:00Z">
        <w:r w:rsidR="00C61926">
          <w:rPr>
            <w:rFonts w:hint="eastAsia"/>
          </w:rPr>
          <w:t>详情</w:t>
        </w:r>
      </w:ins>
      <w:ins w:id="200" w:author="sunyibo" w:date="2018-07-12T14:26:00Z">
        <w:r w:rsidRPr="001A0D7B">
          <w:t>页面</w:t>
        </w:r>
      </w:ins>
    </w:p>
    <w:p w:rsidR="00E65C74" w:rsidRDefault="002E381D">
      <w:pPr>
        <w:rPr>
          <w:ins w:id="201" w:author="sunyibo" w:date="2018-07-12T15:18:00Z"/>
        </w:rPr>
        <w:pPrChange w:id="202" w:author="sunyibo" w:date="2018-07-12T14:26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  <w:ins w:id="203" w:author="sunyibo" w:date="2018-07-12T15:18:00Z">
        <w:r>
          <w:rPr>
            <w:noProof/>
          </w:rPr>
          <w:drawing>
            <wp:inline distT="0" distB="0" distL="0" distR="0" wp14:anchorId="2D49916B">
              <wp:extent cx="5267706" cy="2903789"/>
              <wp:effectExtent l="0" t="0" r="0" b="0"/>
              <wp:docPr id="252" name="图片 25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"/>
                      <pic:cNvPicPr>
                        <a:picLocks noChangeAspect="1" noChangeArrowheads="1"/>
                      </pic:cNvPicPr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90321" cy="2916255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:rsidR="002E381D" w:rsidRDefault="002E381D">
      <w:pPr>
        <w:rPr>
          <w:ins w:id="204" w:author="sunyibo" w:date="2018-07-12T15:19:00Z"/>
        </w:rPr>
        <w:pPrChange w:id="205" w:author="sunyibo" w:date="2018-07-12T14:26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</w:p>
    <w:p w:rsidR="002E381D" w:rsidRDefault="002E381D">
      <w:pPr>
        <w:rPr>
          <w:ins w:id="206" w:author="sunyibo" w:date="2018-07-12T15:19:00Z"/>
        </w:rPr>
        <w:pPrChange w:id="207" w:author="sunyibo" w:date="2018-07-12T14:26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  <w:ins w:id="208" w:author="sunyibo" w:date="2018-07-12T15:19:00Z">
        <w:r>
          <w:rPr>
            <w:rFonts w:hint="eastAsia"/>
          </w:rPr>
          <w:t>版本</w:t>
        </w:r>
        <w:r>
          <w:t>信息以列表形式展现</w:t>
        </w:r>
        <w:r>
          <w:rPr>
            <w:rFonts w:hint="eastAsia"/>
          </w:rPr>
          <w:t>，</w:t>
        </w:r>
      </w:ins>
      <w:ins w:id="209" w:author="sunyibo" w:date="2018-07-12T15:18:00Z">
        <w:r>
          <w:rPr>
            <w:rFonts w:hint="eastAsia"/>
          </w:rPr>
          <w:t>其中默认</w:t>
        </w:r>
        <w:r>
          <w:t>包含</w:t>
        </w:r>
        <w:r>
          <w:rPr>
            <w:rFonts w:hint="eastAsia"/>
          </w:rPr>
          <w:t>“未归入</w:t>
        </w:r>
        <w:r>
          <w:t>版本</w:t>
        </w:r>
        <w:r>
          <w:rPr>
            <w:rFonts w:hint="eastAsia"/>
          </w:rPr>
          <w:t>”</w:t>
        </w:r>
        <w:r>
          <w:t>和“</w:t>
        </w:r>
        <w:r>
          <w:rPr>
            <w:rFonts w:hint="eastAsia"/>
          </w:rPr>
          <w:t>未标注</w:t>
        </w:r>
        <w:r>
          <w:t>”</w:t>
        </w:r>
      </w:ins>
      <w:ins w:id="210" w:author="sunyibo" w:date="2018-07-12T15:19:00Z">
        <w:r>
          <w:rPr>
            <w:rFonts w:hint="eastAsia"/>
          </w:rPr>
          <w:t>两</w:t>
        </w:r>
        <w:r w:rsidR="001D21FB">
          <w:t>行</w:t>
        </w:r>
        <w:r w:rsidR="001D21FB">
          <w:rPr>
            <w:rFonts w:hint="eastAsia"/>
          </w:rPr>
          <w:t>。</w:t>
        </w:r>
      </w:ins>
    </w:p>
    <w:p w:rsidR="002E381D" w:rsidRDefault="002E381D">
      <w:pPr>
        <w:rPr>
          <w:ins w:id="211" w:author="sunyibo" w:date="2018-07-12T15:22:00Z"/>
        </w:rPr>
        <w:pPrChange w:id="212" w:author="sunyibo" w:date="2018-07-12T14:26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</w:p>
    <w:p w:rsidR="00AD3F9C" w:rsidRDefault="00AD3F9C">
      <w:pPr>
        <w:rPr>
          <w:ins w:id="213" w:author="sunyibo" w:date="2018-07-12T15:22:00Z"/>
        </w:rPr>
        <w:pPrChange w:id="214" w:author="sunyibo" w:date="2018-07-12T14:26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  <w:ins w:id="215" w:author="sunyibo" w:date="2018-07-12T15:22:00Z">
        <w:r>
          <w:rPr>
            <w:rFonts w:hint="eastAsia"/>
          </w:rPr>
          <w:t>展示</w:t>
        </w:r>
        <w:r>
          <w:t>版本名称、版本描述</w:t>
        </w:r>
        <w:r>
          <w:rPr>
            <w:rFonts w:hint="eastAsia"/>
          </w:rPr>
          <w:t>、</w:t>
        </w:r>
        <w:r>
          <w:t>版本包含图片数</w:t>
        </w:r>
      </w:ins>
      <w:ins w:id="216" w:author="sunyibo" w:date="2018-07-12T15:23:00Z">
        <w:r>
          <w:t>等信息</w:t>
        </w:r>
      </w:ins>
    </w:p>
    <w:p w:rsidR="00AD3F9C" w:rsidRDefault="00AD3F9C">
      <w:pPr>
        <w:rPr>
          <w:ins w:id="217" w:author="sunyibo" w:date="2018-07-12T15:19:00Z"/>
        </w:rPr>
        <w:pPrChange w:id="218" w:author="sunyibo" w:date="2018-07-12T14:26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</w:p>
    <w:p w:rsidR="001D21FB" w:rsidRPr="002C4C77" w:rsidRDefault="001D21FB">
      <w:pPr>
        <w:pPrChange w:id="219" w:author="sunyibo" w:date="2018-07-12T14:26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  <w:ins w:id="220" w:author="sunyibo" w:date="2018-07-12T15:19:00Z">
        <w:r>
          <w:rPr>
            <w:rFonts w:hint="eastAsia"/>
          </w:rPr>
          <w:t>可以</w:t>
        </w:r>
        <w:r>
          <w:t>进行版本</w:t>
        </w:r>
        <w:r>
          <w:rPr>
            <w:rFonts w:hint="eastAsia"/>
          </w:rPr>
          <w:t>新建</w:t>
        </w:r>
      </w:ins>
      <w:ins w:id="221" w:author="sunyibo" w:date="2018-07-12T15:38:00Z">
        <w:r w:rsidR="00E31AFD">
          <w:rPr>
            <w:rFonts w:hint="eastAsia"/>
          </w:rPr>
          <w:t>（合并</w:t>
        </w:r>
        <w:r w:rsidR="00E31AFD">
          <w:t>）</w:t>
        </w:r>
      </w:ins>
      <w:ins w:id="222" w:author="sunyibo" w:date="2018-07-12T15:19:00Z">
        <w:r>
          <w:t>、删除操作</w:t>
        </w:r>
      </w:ins>
    </w:p>
    <w:p w:rsidR="00DB42A4" w:rsidRDefault="00DB42A4" w:rsidP="00DB42A4">
      <w:pPr>
        <w:pStyle w:val="2"/>
        <w:numPr>
          <w:ilvl w:val="2"/>
          <w:numId w:val="1"/>
        </w:numPr>
        <w:rPr>
          <w:ins w:id="223" w:author="sunyibo" w:date="2018-07-12T14:14:00Z"/>
        </w:rPr>
      </w:pPr>
      <w:r>
        <w:rPr>
          <w:rFonts w:hint="eastAsia"/>
        </w:rPr>
        <w:t>新建版本</w:t>
      </w:r>
    </w:p>
    <w:p w:rsidR="00676130" w:rsidRDefault="003A7272">
      <w:pPr>
        <w:rPr>
          <w:ins w:id="224" w:author="sunyibo" w:date="2018-07-12T14:14:00Z"/>
        </w:rPr>
        <w:pPrChange w:id="225" w:author="sunyibo" w:date="2018-07-12T14:14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  <w:ins w:id="226" w:author="sunyibo" w:date="2018-07-12T15:23:00Z">
        <w:r w:rsidRPr="003A7272">
          <w:rPr>
            <w:rFonts w:hint="eastAsia"/>
          </w:rPr>
          <w:t>在</w:t>
        </w:r>
        <w:r>
          <w:rPr>
            <w:rFonts w:hint="eastAsia"/>
          </w:rPr>
          <w:t>版本</w:t>
        </w:r>
        <w:r w:rsidRPr="003A7272">
          <w:rPr>
            <w:rFonts w:hint="eastAsia"/>
          </w:rPr>
          <w:t>详情页点击</w:t>
        </w:r>
        <w:r>
          <w:rPr>
            <w:rFonts w:hint="eastAsia"/>
          </w:rPr>
          <w:t>新建版本</w:t>
        </w:r>
        <w:r w:rsidRPr="003A7272">
          <w:t>按钮进入</w:t>
        </w:r>
      </w:ins>
      <w:ins w:id="227" w:author="sunyibo" w:date="2018-07-12T15:24:00Z">
        <w:r w:rsidR="0071116D">
          <w:rPr>
            <w:rFonts w:hint="eastAsia"/>
          </w:rPr>
          <w:t>新建版本</w:t>
        </w:r>
      </w:ins>
      <w:ins w:id="228" w:author="sunyibo" w:date="2018-07-12T15:23:00Z">
        <w:r w:rsidRPr="003A7272">
          <w:t>页面</w:t>
        </w:r>
      </w:ins>
    </w:p>
    <w:p w:rsidR="00676130" w:rsidRDefault="00E44688">
      <w:pPr>
        <w:rPr>
          <w:ins w:id="229" w:author="sunyibo" w:date="2018-07-12T15:30:00Z"/>
        </w:rPr>
        <w:pPrChange w:id="230" w:author="sunyibo" w:date="2018-07-12T14:14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  <w:ins w:id="231" w:author="sunyibo" w:date="2018-07-12T15:33:00Z">
        <w:r>
          <w:rPr>
            <w:noProof/>
          </w:rPr>
          <w:lastRenderedPageBreak/>
          <w:drawing>
            <wp:inline distT="0" distB="0" distL="0" distR="0" wp14:anchorId="5ED66289">
              <wp:extent cx="5247937" cy="3059226"/>
              <wp:effectExtent l="0" t="0" r="0" b="8255"/>
              <wp:docPr id="254" name="图片 25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5"/>
                      <pic:cNvPicPr>
                        <a:picLocks noChangeAspect="1" noChangeArrowheads="1"/>
                      </pic:cNvPicPr>
                    </pic:nvPicPr>
                    <pic:blipFill>
                      <a:blip r:embed="rId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57559" cy="3064835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:rsidR="007D1514" w:rsidRDefault="007D1514" w:rsidP="007D1514">
      <w:pPr>
        <w:pStyle w:val="a7"/>
        <w:numPr>
          <w:ilvl w:val="0"/>
          <w:numId w:val="17"/>
        </w:numPr>
        <w:ind w:firstLineChars="0"/>
        <w:rPr>
          <w:ins w:id="232" w:author="sunyibo" w:date="2018-07-12T15:30:00Z"/>
        </w:rPr>
      </w:pPr>
      <w:ins w:id="233" w:author="sunyibo" w:date="2018-07-12T15:30:00Z">
        <w:r>
          <w:rPr>
            <w:rFonts w:hint="eastAsia"/>
          </w:rPr>
          <w:t>版本</w:t>
        </w:r>
        <w:r>
          <w:t>名称</w:t>
        </w:r>
        <w:r>
          <w:rPr>
            <w:rFonts w:hint="eastAsia"/>
          </w:rPr>
          <w:t>：</w:t>
        </w:r>
      </w:ins>
    </w:p>
    <w:p w:rsidR="007D1514" w:rsidRDefault="007D1514" w:rsidP="007D1514">
      <w:pPr>
        <w:pStyle w:val="a7"/>
        <w:ind w:left="360" w:firstLineChars="0" w:firstLine="0"/>
        <w:rPr>
          <w:ins w:id="234" w:author="sunyibo" w:date="2018-07-12T15:30:00Z"/>
        </w:rPr>
      </w:pPr>
      <w:ins w:id="235" w:author="sunyibo" w:date="2018-07-12T15:30:00Z">
        <w:r w:rsidRPr="007D1514">
          <w:t>版本</w:t>
        </w:r>
        <w:r>
          <w:t>的名称，必填</w:t>
        </w:r>
      </w:ins>
    </w:p>
    <w:p w:rsidR="007D1514" w:rsidRDefault="007D1514" w:rsidP="007D1514">
      <w:pPr>
        <w:pStyle w:val="a7"/>
        <w:numPr>
          <w:ilvl w:val="0"/>
          <w:numId w:val="17"/>
        </w:numPr>
        <w:ind w:firstLineChars="0"/>
        <w:rPr>
          <w:ins w:id="236" w:author="sunyibo" w:date="2018-07-12T15:30:00Z"/>
        </w:rPr>
      </w:pPr>
      <w:ins w:id="237" w:author="sunyibo" w:date="2018-07-12T15:30:00Z">
        <w:r w:rsidRPr="007D1514">
          <w:rPr>
            <w:rFonts w:hint="eastAsia"/>
          </w:rPr>
          <w:t>版本</w:t>
        </w:r>
        <w:r>
          <w:t>描述：</w:t>
        </w:r>
      </w:ins>
    </w:p>
    <w:p w:rsidR="007D1514" w:rsidRDefault="007D1514" w:rsidP="007D1514">
      <w:pPr>
        <w:pStyle w:val="a7"/>
        <w:ind w:left="360" w:firstLineChars="0" w:firstLine="0"/>
        <w:rPr>
          <w:ins w:id="238" w:author="sunyibo" w:date="2018-07-12T15:30:00Z"/>
        </w:rPr>
      </w:pPr>
      <w:ins w:id="239" w:author="sunyibo" w:date="2018-07-12T15:30:00Z">
        <w:r>
          <w:rPr>
            <w:rFonts w:hint="eastAsia"/>
          </w:rPr>
          <w:t>描述</w:t>
        </w:r>
        <w:r w:rsidRPr="007D1514">
          <w:rPr>
            <w:rFonts w:hint="eastAsia"/>
          </w:rPr>
          <w:t>版本</w:t>
        </w:r>
        <w:r>
          <w:rPr>
            <w:rFonts w:hint="eastAsia"/>
          </w:rPr>
          <w:t>基本信息</w:t>
        </w:r>
        <w:r>
          <w:t>，</w:t>
        </w:r>
        <w:r>
          <w:rPr>
            <w:rFonts w:hint="eastAsia"/>
          </w:rPr>
          <w:t>5</w:t>
        </w:r>
        <w:r>
          <w:t>0字以内，</w:t>
        </w:r>
        <w:r>
          <w:rPr>
            <w:rFonts w:hint="eastAsia"/>
          </w:rPr>
          <w:t>可选</w:t>
        </w:r>
      </w:ins>
    </w:p>
    <w:p w:rsidR="007D1514" w:rsidRDefault="007D1514" w:rsidP="007D1514">
      <w:pPr>
        <w:pStyle w:val="a7"/>
        <w:numPr>
          <w:ilvl w:val="0"/>
          <w:numId w:val="17"/>
        </w:numPr>
        <w:ind w:firstLineChars="0"/>
        <w:rPr>
          <w:ins w:id="240" w:author="sunyibo" w:date="2018-07-12T15:30:00Z"/>
        </w:rPr>
      </w:pPr>
      <w:ins w:id="241" w:author="sunyibo" w:date="2018-07-12T15:30:00Z">
        <w:r>
          <w:rPr>
            <w:rFonts w:hint="eastAsia"/>
          </w:rPr>
          <w:t>图片数量</w:t>
        </w:r>
      </w:ins>
    </w:p>
    <w:p w:rsidR="007D1514" w:rsidRDefault="007D1514">
      <w:pPr>
        <w:ind w:left="360"/>
        <w:rPr>
          <w:ins w:id="242" w:author="sunyibo" w:date="2018-07-12T15:31:00Z"/>
        </w:rPr>
        <w:pPrChange w:id="243" w:author="sunyibo" w:date="2018-07-12T15:30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  <w:ins w:id="244" w:author="sunyibo" w:date="2018-07-12T15:30:00Z">
        <w:r>
          <w:rPr>
            <w:rFonts w:hint="eastAsia"/>
          </w:rPr>
          <w:t>该新增版本</w:t>
        </w:r>
        <w:r>
          <w:t>包含的图片数</w:t>
        </w:r>
      </w:ins>
      <w:ins w:id="245" w:author="sunyibo" w:date="2018-07-12T15:31:00Z">
        <w:r>
          <w:rPr>
            <w:rFonts w:hint="eastAsia"/>
          </w:rPr>
          <w:t>量</w:t>
        </w:r>
        <w:r>
          <w:t>，最大为当前未归入版本图片数量</w:t>
        </w:r>
      </w:ins>
    </w:p>
    <w:p w:rsidR="007D1514" w:rsidRDefault="007D1514">
      <w:pPr>
        <w:pStyle w:val="a7"/>
        <w:numPr>
          <w:ilvl w:val="0"/>
          <w:numId w:val="17"/>
        </w:numPr>
        <w:ind w:firstLineChars="0"/>
        <w:rPr>
          <w:ins w:id="246" w:author="sunyibo" w:date="2018-07-12T15:31:00Z"/>
        </w:rPr>
        <w:pPrChange w:id="247" w:author="sunyibo" w:date="2018-07-12T15:31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  <w:ins w:id="248" w:author="sunyibo" w:date="2018-07-12T15:31:00Z">
        <w:r>
          <w:rPr>
            <w:rFonts w:hint="eastAsia"/>
          </w:rPr>
          <w:t>合并之前</w:t>
        </w:r>
        <w:r>
          <w:t>版本</w:t>
        </w:r>
      </w:ins>
    </w:p>
    <w:p w:rsidR="007D1514" w:rsidRPr="002C4C77" w:rsidRDefault="007D1514">
      <w:pPr>
        <w:pStyle w:val="a7"/>
        <w:ind w:left="360" w:firstLineChars="0" w:firstLine="0"/>
        <w:pPrChange w:id="249" w:author="sunyibo" w:date="2018-07-12T15:31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  <w:ins w:id="250" w:author="sunyibo" w:date="2018-07-12T15:31:00Z">
        <w:r>
          <w:rPr>
            <w:rFonts w:hint="eastAsia"/>
          </w:rPr>
          <w:t>可选择</w:t>
        </w:r>
        <w:r>
          <w:t>将之前版本合并</w:t>
        </w:r>
      </w:ins>
      <w:ins w:id="251" w:author="sunyibo" w:date="2018-07-12T15:32:00Z">
        <w:r>
          <w:t>至</w:t>
        </w:r>
        <w:r>
          <w:rPr>
            <w:rFonts w:hint="eastAsia"/>
          </w:rPr>
          <w:t>该版本</w:t>
        </w:r>
      </w:ins>
    </w:p>
    <w:p w:rsidR="00DB42A4" w:rsidRDefault="00DB42A4" w:rsidP="00DB42A4">
      <w:pPr>
        <w:pStyle w:val="2"/>
        <w:numPr>
          <w:ilvl w:val="2"/>
          <w:numId w:val="1"/>
        </w:numPr>
        <w:rPr>
          <w:ins w:id="252" w:author="sunyibo" w:date="2018-07-12T15:33:00Z"/>
        </w:rPr>
      </w:pPr>
      <w:r>
        <w:rPr>
          <w:rFonts w:hint="eastAsia"/>
        </w:rPr>
        <w:t>删除</w:t>
      </w:r>
      <w:r>
        <w:t>版本</w:t>
      </w:r>
    </w:p>
    <w:p w:rsidR="00563300" w:rsidRDefault="00563300">
      <w:pPr>
        <w:rPr>
          <w:ins w:id="253" w:author="sunyibo" w:date="2018-07-12T15:33:00Z"/>
        </w:rPr>
        <w:pPrChange w:id="254" w:author="sunyibo" w:date="2018-07-12T15:33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  <w:ins w:id="255" w:author="sunyibo" w:date="2018-07-12T15:33:00Z">
        <w:r w:rsidRPr="00563300">
          <w:rPr>
            <w:rFonts w:hint="eastAsia"/>
          </w:rPr>
          <w:t>在版本详情页点击</w:t>
        </w:r>
        <w:r>
          <w:rPr>
            <w:rFonts w:hint="eastAsia"/>
          </w:rPr>
          <w:t>删除</w:t>
        </w:r>
        <w:r w:rsidRPr="00563300">
          <w:rPr>
            <w:rFonts w:hint="eastAsia"/>
          </w:rPr>
          <w:t>版本按钮</w:t>
        </w:r>
      </w:ins>
      <w:ins w:id="256" w:author="sunyibo" w:date="2018-07-12T15:36:00Z">
        <w:r w:rsidR="00160A5C">
          <w:rPr>
            <w:rFonts w:hint="eastAsia"/>
          </w:rPr>
          <w:t>，</w:t>
        </w:r>
      </w:ins>
      <w:ins w:id="257" w:author="sunyibo" w:date="2018-07-12T15:37:00Z">
        <w:r w:rsidR="00160A5C">
          <w:rPr>
            <w:rFonts w:hint="eastAsia"/>
          </w:rPr>
          <w:t>将</w:t>
        </w:r>
        <w:r w:rsidR="00160A5C">
          <w:t>某版本删除，并选择是否</w:t>
        </w:r>
        <w:r w:rsidR="00160A5C">
          <w:rPr>
            <w:rFonts w:hint="eastAsia"/>
          </w:rPr>
          <w:t>保留</w:t>
        </w:r>
        <w:r w:rsidR="00160A5C">
          <w:t>该版本包含</w:t>
        </w:r>
        <w:r w:rsidR="00160A5C">
          <w:rPr>
            <w:rFonts w:hint="eastAsia"/>
          </w:rPr>
          <w:t>的</w:t>
        </w:r>
        <w:r w:rsidR="00160A5C">
          <w:t>图片。若保留</w:t>
        </w:r>
        <w:r w:rsidR="00160A5C">
          <w:rPr>
            <w:rFonts w:hint="eastAsia"/>
          </w:rPr>
          <w:t>，</w:t>
        </w:r>
        <w:r w:rsidR="00160A5C">
          <w:t>则将图片归入</w:t>
        </w:r>
        <w:r w:rsidR="00160A5C">
          <w:rPr>
            <w:rFonts w:hint="eastAsia"/>
          </w:rPr>
          <w:t>“未归入</w:t>
        </w:r>
        <w:r w:rsidR="00160A5C">
          <w:t>版本”</w:t>
        </w:r>
      </w:ins>
      <w:ins w:id="258" w:author="sunyibo" w:date="2018-07-12T15:38:00Z">
        <w:r w:rsidR="00160A5C">
          <w:rPr>
            <w:rFonts w:hint="eastAsia"/>
          </w:rPr>
          <w:t>中</w:t>
        </w:r>
      </w:ins>
    </w:p>
    <w:p w:rsidR="00E44688" w:rsidRPr="002C4C77" w:rsidRDefault="00E44688">
      <w:pPr>
        <w:pPrChange w:id="259" w:author="sunyibo" w:date="2018-07-12T15:33:00Z">
          <w:pPr>
            <w:pStyle w:val="2"/>
            <w:numPr>
              <w:ilvl w:val="2"/>
              <w:numId w:val="1"/>
            </w:numPr>
            <w:ind w:left="1418" w:hanging="567"/>
          </w:pPr>
        </w:pPrChange>
      </w:pPr>
    </w:p>
    <w:p w:rsidR="00FD513C" w:rsidRDefault="00FD513C" w:rsidP="00FD513C">
      <w:pPr>
        <w:pStyle w:val="2"/>
        <w:numPr>
          <w:ilvl w:val="1"/>
          <w:numId w:val="1"/>
        </w:numPr>
      </w:pPr>
      <w:r>
        <w:rPr>
          <w:rFonts w:hint="eastAsia"/>
        </w:rPr>
        <w:t>数据集修改</w:t>
      </w:r>
    </w:p>
    <w:p w:rsidR="00FD513C" w:rsidDel="00D80F05" w:rsidRDefault="00FD513C" w:rsidP="00FD513C">
      <w:pPr>
        <w:pStyle w:val="2"/>
        <w:numPr>
          <w:ilvl w:val="2"/>
          <w:numId w:val="1"/>
        </w:numPr>
        <w:rPr>
          <w:del w:id="260" w:author="sunyibo" w:date="2018-07-12T15:59:00Z"/>
        </w:rPr>
      </w:pPr>
      <w:del w:id="261" w:author="sunyibo" w:date="2018-07-12T15:59:00Z">
        <w:r w:rsidDel="00D80F05">
          <w:rPr>
            <w:rFonts w:hint="eastAsia"/>
          </w:rPr>
          <w:delText>修改</w:delText>
        </w:r>
        <w:r w:rsidDel="00D80F05">
          <w:delText>数据集类型</w:delText>
        </w:r>
      </w:del>
    </w:p>
    <w:p w:rsidR="00FD513C" w:rsidDel="00D80F05" w:rsidRDefault="00FD513C" w:rsidP="00FD513C">
      <w:pPr>
        <w:pStyle w:val="2"/>
        <w:numPr>
          <w:ilvl w:val="2"/>
          <w:numId w:val="1"/>
        </w:numPr>
        <w:rPr>
          <w:del w:id="262" w:author="sunyibo" w:date="2018-07-12T15:59:00Z"/>
        </w:rPr>
      </w:pPr>
      <w:del w:id="263" w:author="sunyibo" w:date="2018-07-12T15:59:00Z">
        <w:r w:rsidDel="00D80F05">
          <w:rPr>
            <w:rFonts w:hint="eastAsia"/>
          </w:rPr>
          <w:delText>修改</w:delText>
        </w:r>
        <w:r w:rsidDel="00D80F05">
          <w:delText>数据集</w:delText>
        </w:r>
        <w:r w:rsidDel="00D80F05">
          <w:rPr>
            <w:rFonts w:hint="eastAsia"/>
          </w:rPr>
          <w:delText>标注类别</w:delText>
        </w:r>
      </w:del>
    </w:p>
    <w:p w:rsidR="00FD513C" w:rsidRPr="00FD513C" w:rsidRDefault="00FD513C" w:rsidP="00FD513C">
      <w:pPr>
        <w:pStyle w:val="2"/>
        <w:numPr>
          <w:ilvl w:val="2"/>
          <w:numId w:val="1"/>
        </w:numPr>
      </w:pPr>
      <w:r>
        <w:rPr>
          <w:rFonts w:hint="eastAsia"/>
        </w:rPr>
        <w:t>数据集</w:t>
      </w:r>
      <w:r>
        <w:t>迁移</w:t>
      </w:r>
    </w:p>
    <w:p w:rsidR="00296184" w:rsidRDefault="00296184" w:rsidP="00296184">
      <w:pPr>
        <w:pStyle w:val="1"/>
        <w:numPr>
          <w:ilvl w:val="0"/>
          <w:numId w:val="1"/>
        </w:numPr>
      </w:pPr>
      <w:r>
        <w:rPr>
          <w:rFonts w:hint="eastAsia"/>
        </w:rPr>
        <w:t>日志管理（高）</w:t>
      </w:r>
    </w:p>
    <w:p w:rsidR="00296184" w:rsidRDefault="00296184" w:rsidP="00296184">
      <w:pPr>
        <w:pStyle w:val="2"/>
        <w:numPr>
          <w:ilvl w:val="1"/>
          <w:numId w:val="1"/>
        </w:numPr>
      </w:pPr>
      <w:r>
        <w:rPr>
          <w:rFonts w:hint="eastAsia"/>
        </w:rPr>
        <w:t>日志支持按照特定标记进行检索</w:t>
      </w:r>
    </w:p>
    <w:p w:rsidR="00296184" w:rsidRDefault="00296184" w:rsidP="00296184">
      <w:r>
        <w:rPr>
          <w:rFonts w:hint="eastAsia"/>
        </w:rPr>
        <w:t>日志支持按照</w:t>
      </w:r>
      <w:del w:id="264" w:author="sunyibo" w:date="2018-07-12T16:11:00Z">
        <w:r w:rsidDel="00EE312A">
          <w:rPr>
            <w:rFonts w:hint="eastAsia"/>
          </w:rPr>
          <w:delText>任务id</w:delText>
        </w:r>
      </w:del>
      <w:ins w:id="265" w:author="sunyibo" w:date="2018-07-12T16:11:00Z">
        <w:r w:rsidR="00EE312A">
          <w:rPr>
            <w:rFonts w:hint="eastAsia"/>
          </w:rPr>
          <w:t>数据集id</w:t>
        </w:r>
      </w:ins>
      <w:r>
        <w:rPr>
          <w:rFonts w:hint="eastAsia"/>
        </w:rPr>
        <w:t>检索所有相关日志，</w:t>
      </w:r>
    </w:p>
    <w:p w:rsidR="00296184" w:rsidRDefault="00296184" w:rsidP="00296184">
      <w:r>
        <w:rPr>
          <w:rFonts w:hint="eastAsia"/>
        </w:rPr>
        <w:lastRenderedPageBreak/>
        <w:t>按照时间段列出所有相关日志，</w:t>
      </w:r>
    </w:p>
    <w:p w:rsidR="00296184" w:rsidDel="00EE312A" w:rsidRDefault="00296184" w:rsidP="00296184">
      <w:pPr>
        <w:rPr>
          <w:del w:id="266" w:author="sunyibo" w:date="2018-07-12T16:12:00Z"/>
        </w:rPr>
      </w:pPr>
      <w:del w:id="267" w:author="sunyibo" w:date="2018-07-12T16:12:00Z">
        <w:r w:rsidDel="00EE312A">
          <w:rPr>
            <w:rFonts w:hint="eastAsia"/>
          </w:rPr>
          <w:delText>按照摄像头id列出所有相关日志，</w:delText>
        </w:r>
      </w:del>
    </w:p>
    <w:p w:rsidR="00296184" w:rsidRDefault="00296184" w:rsidP="00296184">
      <w:r>
        <w:rPr>
          <w:rFonts w:hint="eastAsia"/>
        </w:rPr>
        <w:t>按照用户名列出所有相关日志。</w:t>
      </w:r>
    </w:p>
    <w:p w:rsidR="00296184" w:rsidRDefault="00296184" w:rsidP="00296184">
      <w:pPr>
        <w:pStyle w:val="2"/>
        <w:numPr>
          <w:ilvl w:val="1"/>
          <w:numId w:val="1"/>
        </w:numPr>
      </w:pPr>
      <w:r>
        <w:rPr>
          <w:rFonts w:hint="eastAsia"/>
        </w:rPr>
        <w:t>日志支持设置保存天数</w:t>
      </w:r>
    </w:p>
    <w:p w:rsidR="00296184" w:rsidRDefault="00296184" w:rsidP="00296184">
      <w:r>
        <w:rPr>
          <w:rFonts w:hint="eastAsia"/>
        </w:rPr>
        <w:t>超过保存天数的日志自动删除日志</w:t>
      </w:r>
    </w:p>
    <w:p w:rsidR="00296184" w:rsidRDefault="00296184" w:rsidP="00296184">
      <w:pPr>
        <w:pStyle w:val="2"/>
        <w:numPr>
          <w:ilvl w:val="1"/>
          <w:numId w:val="1"/>
        </w:numPr>
      </w:pPr>
      <w:r>
        <w:rPr>
          <w:rFonts w:hint="eastAsia"/>
        </w:rPr>
        <w:t>日志支持设置日志级别</w:t>
      </w:r>
    </w:p>
    <w:p w:rsidR="00296184" w:rsidRDefault="00296184" w:rsidP="00296184">
      <w:r>
        <w:rPr>
          <w:rFonts w:hint="eastAsia"/>
        </w:rPr>
        <w:t>级别分为：错误、告警、调试。</w:t>
      </w:r>
    </w:p>
    <w:p w:rsidR="00296184" w:rsidRDefault="00296184" w:rsidP="00296184"/>
    <w:p w:rsidR="00296184" w:rsidRDefault="00296184" w:rsidP="00296184">
      <w:pPr>
        <w:pStyle w:val="2"/>
        <w:numPr>
          <w:ilvl w:val="1"/>
          <w:numId w:val="1"/>
        </w:numPr>
      </w:pPr>
      <w:r>
        <w:rPr>
          <w:rFonts w:hint="eastAsia"/>
        </w:rPr>
        <w:t>日志支持管理页面查看</w:t>
      </w:r>
    </w:p>
    <w:p w:rsidR="00296184" w:rsidRDefault="00296184" w:rsidP="00296184">
      <w:r>
        <w:rPr>
          <w:rFonts w:hint="eastAsia"/>
        </w:rPr>
        <w:t>日志可以在后台管理员登录管理页面时分级别查看日志，以及设定日志保存天数和日志级别。</w:t>
      </w:r>
    </w:p>
    <w:p w:rsidR="00296184" w:rsidRDefault="00296184" w:rsidP="00296184">
      <w:pPr>
        <w:pStyle w:val="1"/>
        <w:numPr>
          <w:ilvl w:val="0"/>
          <w:numId w:val="1"/>
        </w:numPr>
      </w:pPr>
      <w:r>
        <w:rPr>
          <w:rFonts w:hint="eastAsia"/>
        </w:rPr>
        <w:t>兼容性（陈）</w:t>
      </w:r>
    </w:p>
    <w:p w:rsidR="00296184" w:rsidRDefault="00296184" w:rsidP="00296184">
      <w:r>
        <w:rPr>
          <w:rFonts w:hint="eastAsia"/>
        </w:rPr>
        <w:t>兼容</w:t>
      </w:r>
      <w:r>
        <w:t>浏览器</w:t>
      </w:r>
      <w:r>
        <w:rPr>
          <w:rFonts w:hint="eastAsia"/>
        </w:rPr>
        <w:t>：</w:t>
      </w:r>
      <w:r>
        <w:t>IE10</w:t>
      </w:r>
      <w:r>
        <w:rPr>
          <w:rFonts w:hint="eastAsia"/>
        </w:rPr>
        <w:t>、</w:t>
      </w:r>
      <w:r>
        <w:t>IE11</w:t>
      </w:r>
      <w:r>
        <w:rPr>
          <w:rFonts w:hint="eastAsia"/>
        </w:rPr>
        <w:t>、</w:t>
      </w:r>
      <w:r>
        <w:t>chrome、Firefox</w:t>
      </w:r>
    </w:p>
    <w:p w:rsidR="00296184" w:rsidRDefault="00296184" w:rsidP="00296184">
      <w:r>
        <w:rPr>
          <w:rFonts w:hint="eastAsia"/>
        </w:rPr>
        <w:t>兼容</w:t>
      </w:r>
      <w:r>
        <w:t>屏幕分辨率</w:t>
      </w:r>
      <w:r>
        <w:rPr>
          <w:rFonts w:hint="eastAsia"/>
        </w:rPr>
        <w:t>，</w:t>
      </w:r>
      <w:r>
        <w:t>根据分辨率不同，字体相应变化：</w:t>
      </w:r>
    </w:p>
    <w:p w:rsidR="00296184" w:rsidRDefault="00296184" w:rsidP="00296184">
      <w:pPr>
        <w:pStyle w:val="a7"/>
        <w:numPr>
          <w:ilvl w:val="0"/>
          <w:numId w:val="2"/>
        </w:numPr>
        <w:ind w:firstLineChars="0"/>
      </w:pPr>
      <w:r>
        <w:t>基准分辨率是</w:t>
      </w:r>
      <w:r>
        <w:rPr>
          <w:rFonts w:hint="eastAsia"/>
        </w:rPr>
        <w:t xml:space="preserve"> 1366</w:t>
      </w:r>
      <w:r>
        <w:t>*768</w:t>
      </w:r>
      <w:r>
        <w:rPr>
          <w:rFonts w:hint="eastAsia"/>
        </w:rPr>
        <w:t>，</w:t>
      </w:r>
    </w:p>
    <w:p w:rsidR="00296184" w:rsidRDefault="00296184" w:rsidP="0029618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最低</w:t>
      </w:r>
      <w:r>
        <w:t>支持</w:t>
      </w:r>
      <w:r>
        <w:rPr>
          <w:rFonts w:hint="eastAsia"/>
        </w:rPr>
        <w:t>1280（宽度），</w:t>
      </w:r>
      <w:r>
        <w:t>低于该分辨率的页面出现横向滚动条；</w:t>
      </w:r>
    </w:p>
    <w:p w:rsidR="00296184" w:rsidRDefault="00296184" w:rsidP="0029618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支持1440/1680/1920/2450（宽度）</w:t>
      </w:r>
    </w:p>
    <w:p w:rsidR="00296184" w:rsidDel="00722C84" w:rsidRDefault="00296184" w:rsidP="00296184">
      <w:pPr>
        <w:pStyle w:val="a7"/>
        <w:numPr>
          <w:ilvl w:val="0"/>
          <w:numId w:val="2"/>
        </w:numPr>
        <w:ind w:firstLineChars="0"/>
        <w:rPr>
          <w:del w:id="268" w:author="sunyibo" w:date="2018-07-12T16:12:00Z"/>
        </w:rPr>
      </w:pPr>
      <w:del w:id="269" w:author="sunyibo" w:date="2018-07-12T16:12:00Z">
        <w:r w:rsidDel="00722C84">
          <w:rPr>
            <w:rFonts w:hint="eastAsia"/>
          </w:rPr>
          <w:delText>左侧</w:delText>
        </w:r>
        <w:r w:rsidDel="00722C84">
          <w:delText>设备列表</w:delText>
        </w:r>
        <w:r w:rsidDel="00722C84">
          <w:rPr>
            <w:rFonts w:hint="eastAsia"/>
          </w:rPr>
          <w:delText>固定</w:delText>
        </w:r>
        <w:r w:rsidDel="00722C84">
          <w:delText>在左侧，右侧内容居中</w:delText>
        </w:r>
        <w:r w:rsidDel="00722C84">
          <w:rPr>
            <w:rFonts w:hint="eastAsia"/>
          </w:rPr>
          <w:delText>显示</w:delText>
        </w:r>
      </w:del>
    </w:p>
    <w:p w:rsidR="00675170" w:rsidRDefault="00675170">
      <w:pPr>
        <w:rPr>
          <w:b/>
        </w:rPr>
      </w:pPr>
    </w:p>
    <w:p w:rsidR="002C3336" w:rsidRDefault="00DB3AE5" w:rsidP="002C3336">
      <w:pPr>
        <w:pStyle w:val="1"/>
        <w:numPr>
          <w:ilvl w:val="0"/>
          <w:numId w:val="1"/>
        </w:numPr>
      </w:pPr>
      <w:r>
        <w:rPr>
          <w:rFonts w:hint="eastAsia"/>
        </w:rPr>
        <w:t>附录</w:t>
      </w:r>
    </w:p>
    <w:p w:rsidR="004F522C" w:rsidRDefault="004F522C" w:rsidP="005A2F90">
      <w:pPr>
        <w:pStyle w:val="2"/>
        <w:numPr>
          <w:ilvl w:val="1"/>
          <w:numId w:val="1"/>
        </w:numPr>
      </w:pPr>
      <w:r>
        <w:rPr>
          <w:rFonts w:hint="eastAsia"/>
        </w:rPr>
        <w:t>数据集</w:t>
      </w:r>
    </w:p>
    <w:p w:rsidR="00B869AD" w:rsidRDefault="00B869AD" w:rsidP="00B869AD">
      <w:r>
        <w:rPr>
          <w:rFonts w:hint="eastAsia"/>
        </w:rPr>
        <w:t>数据集是一组</w:t>
      </w:r>
      <w:r>
        <w:t>图片</w:t>
      </w:r>
      <w:r w:rsidR="00787318">
        <w:rPr>
          <w:rFonts w:hint="eastAsia"/>
        </w:rPr>
        <w:t>及其</w:t>
      </w:r>
      <w:r w:rsidR="00787318">
        <w:t>标注</w:t>
      </w:r>
      <w:r>
        <w:t>的集合</w:t>
      </w:r>
      <w:r w:rsidR="00AD2293">
        <w:rPr>
          <w:rFonts w:hint="eastAsia"/>
        </w:rPr>
        <w:t>。</w:t>
      </w:r>
    </w:p>
    <w:p w:rsidR="00787318" w:rsidRDefault="00787318" w:rsidP="00B869AD"/>
    <w:p w:rsidR="00491EDB" w:rsidRDefault="00491EDB" w:rsidP="00B869AD">
      <w:r w:rsidRPr="00491EDB">
        <w:rPr>
          <w:rFonts w:hint="eastAsia"/>
          <w:b/>
        </w:rPr>
        <w:t>图片</w:t>
      </w:r>
      <w:r>
        <w:t>：</w:t>
      </w:r>
      <w:r>
        <w:rPr>
          <w:rFonts w:hint="eastAsia"/>
        </w:rPr>
        <w:t>图片文件</w:t>
      </w:r>
    </w:p>
    <w:p w:rsidR="00491EDB" w:rsidRDefault="00491EDB" w:rsidP="00B869AD">
      <w:r w:rsidRPr="00491EDB">
        <w:rPr>
          <w:rFonts w:hint="eastAsia"/>
          <w:b/>
        </w:rPr>
        <w:t>标注</w:t>
      </w:r>
      <w:r>
        <w:t>：</w:t>
      </w:r>
      <w:r>
        <w:rPr>
          <w:rFonts w:hint="eastAsia"/>
        </w:rPr>
        <w:t>对</w:t>
      </w:r>
      <w:r>
        <w:t>图片</w:t>
      </w:r>
      <w:r>
        <w:rPr>
          <w:rFonts w:hint="eastAsia"/>
        </w:rPr>
        <w:t>信息</w:t>
      </w:r>
      <w:r>
        <w:t>、内容</w:t>
      </w:r>
      <w:r>
        <w:rPr>
          <w:rFonts w:hint="eastAsia"/>
        </w:rPr>
        <w:t>进行</w:t>
      </w:r>
      <w:r>
        <w:t>说明的文件，为xml/json格式</w:t>
      </w:r>
      <w:r w:rsidRPr="00491EDB">
        <w:rPr>
          <w:rFonts w:hint="eastAsia"/>
        </w:rPr>
        <w:t>文本</w:t>
      </w:r>
      <w:r>
        <w:rPr>
          <w:rFonts w:hint="eastAsia"/>
        </w:rPr>
        <w:t>；</w:t>
      </w:r>
    </w:p>
    <w:p w:rsidR="00491EDB" w:rsidRPr="00491EDB" w:rsidRDefault="00491EDB" w:rsidP="00B869AD"/>
    <w:p w:rsidR="007D3B18" w:rsidRDefault="00787318" w:rsidP="00B869AD">
      <w:r w:rsidRPr="00787318">
        <w:rPr>
          <w:rFonts w:hint="eastAsia"/>
          <w:b/>
        </w:rPr>
        <w:t>数据集</w:t>
      </w:r>
      <w:r w:rsidRPr="00787318">
        <w:rPr>
          <w:b/>
        </w:rPr>
        <w:t>类型</w:t>
      </w:r>
      <w:r>
        <w:rPr>
          <w:rFonts w:hint="eastAsia"/>
        </w:rPr>
        <w:t>：</w:t>
      </w:r>
      <w:r w:rsidR="00810858">
        <w:rPr>
          <w:rFonts w:hint="eastAsia"/>
        </w:rPr>
        <w:t>区别</w:t>
      </w:r>
      <w:r w:rsidR="00810858">
        <w:t>在于</w:t>
      </w:r>
      <w:r w:rsidR="00810858">
        <w:rPr>
          <w:rFonts w:hint="eastAsia"/>
        </w:rPr>
        <w:t>图片</w:t>
      </w:r>
      <w:r w:rsidR="00810858">
        <w:t>标注</w:t>
      </w:r>
      <w:r w:rsidR="00810858">
        <w:rPr>
          <w:rFonts w:hint="eastAsia"/>
        </w:rPr>
        <w:t>方式</w:t>
      </w:r>
    </w:p>
    <w:p w:rsidR="007D3B18" w:rsidRDefault="00200DD3" w:rsidP="007D3B18">
      <w:pPr>
        <w:ind w:firstLine="420"/>
      </w:pPr>
      <w:r>
        <w:rPr>
          <w:rFonts w:hint="eastAsia"/>
        </w:rPr>
        <w:t>分类</w:t>
      </w:r>
      <w:r w:rsidR="007D3B18">
        <w:rPr>
          <w:rFonts w:hint="eastAsia"/>
        </w:rPr>
        <w:t>：</w:t>
      </w:r>
    </w:p>
    <w:p w:rsidR="007D3B18" w:rsidRDefault="007D3B18" w:rsidP="007D3B18">
      <w:pPr>
        <w:ind w:firstLine="420"/>
      </w:pPr>
      <w:r>
        <w:rPr>
          <w:noProof/>
        </w:rPr>
        <w:lastRenderedPageBreak/>
        <w:drawing>
          <wp:inline distT="0" distB="0" distL="0" distR="0">
            <wp:extent cx="3323338" cy="1525870"/>
            <wp:effectExtent l="0" t="0" r="1270" b="0"/>
            <wp:docPr id="241" name="图片 241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338" cy="152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B18" w:rsidRDefault="007D3B18" w:rsidP="007D3B18">
      <w:pPr>
        <w:ind w:firstLine="420"/>
      </w:pPr>
      <w:r w:rsidRPr="007D3B18">
        <w:rPr>
          <w:rFonts w:hint="eastAsia"/>
        </w:rPr>
        <w:t>检测</w:t>
      </w:r>
      <w:r>
        <w:rPr>
          <w:rFonts w:hint="eastAsia"/>
        </w:rPr>
        <w:t>：</w:t>
      </w:r>
    </w:p>
    <w:p w:rsidR="00810858" w:rsidRDefault="00810858" w:rsidP="007D3B18">
      <w:pPr>
        <w:ind w:firstLine="420"/>
      </w:pPr>
      <w:r w:rsidRPr="00810858">
        <w:rPr>
          <w:noProof/>
        </w:rPr>
        <w:drawing>
          <wp:inline distT="0" distB="0" distL="0" distR="0" wp14:anchorId="01813788" wp14:editId="553C0431">
            <wp:extent cx="1694164" cy="1266330"/>
            <wp:effectExtent l="0" t="0" r="1905" b="0"/>
            <wp:docPr id="242" name="图片 242" descr="C:\Users\sunyibo\Downloads\b63a99b54dd5b42958b9f2a8cef9cd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nyibo\Downloads\b63a99b54dd5b42958b9f2a8cef9cd7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754" cy="128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0858">
        <w:t xml:space="preserve"> </w:t>
      </w:r>
      <w:r>
        <w:rPr>
          <w:noProof/>
        </w:rPr>
        <w:drawing>
          <wp:inline distT="0" distB="0" distL="0" distR="0">
            <wp:extent cx="1985875" cy="1267874"/>
            <wp:effectExtent l="0" t="0" r="0" b="8890"/>
            <wp:docPr id="245" name="图片 245" descr="https://timgsa.baidu.com/timg?image&amp;quality=80&amp;size=b9999_10000&amp;sec=1529060801137&amp;di=48eb74a3c7706a3295664c37282d6ece&amp;imgtype=0&amp;src=http%3A%2F%2Fn.sinaimg.cn%2Ftranslate%2F249%2Fw640h409%2F20180501%2FUwyU-fzvpatr82990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timgsa.baidu.com/timg?image&amp;quality=80&amp;size=b9999_10000&amp;sec=1529060801137&amp;di=48eb74a3c7706a3295664c37282d6ece&amp;imgtype=0&amp;src=http%3A%2F%2Fn.sinaimg.cn%2Ftranslate%2F249%2Fw640h409%2F20180501%2FUwyU-fzvpatr829907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435" cy="129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B18" w:rsidRDefault="007D3B18" w:rsidP="007D3B18">
      <w:pPr>
        <w:ind w:firstLine="420"/>
      </w:pPr>
      <w:r w:rsidRPr="007D3B18">
        <w:rPr>
          <w:rFonts w:hint="eastAsia"/>
        </w:rPr>
        <w:t>分割</w:t>
      </w:r>
      <w:r>
        <w:rPr>
          <w:rFonts w:hint="eastAsia"/>
        </w:rPr>
        <w:t>：</w:t>
      </w:r>
    </w:p>
    <w:p w:rsidR="00810858" w:rsidRPr="00810858" w:rsidRDefault="00810858" w:rsidP="007D3B18">
      <w:pPr>
        <w:ind w:firstLine="420"/>
        <w:rPr>
          <w:b/>
        </w:rPr>
      </w:pPr>
      <w:r>
        <w:rPr>
          <w:noProof/>
        </w:rPr>
        <w:drawing>
          <wp:inline distT="0" distB="0" distL="0" distR="0">
            <wp:extent cx="3769637" cy="1396860"/>
            <wp:effectExtent l="0" t="0" r="2540" b="0"/>
            <wp:docPr id="243" name="图片 243" descr="https://ss2.bdstatic.com/70cFvnSh_Q1YnxGkpoWK1HF6hhy/it/u=3900221217,2563260573&amp;fm=27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s2.bdstatic.com/70cFvnSh_Q1YnxGkpoWK1HF6hhy/it/u=3900221217,2563260573&amp;fm=27&amp;gp=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340" cy="1418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B18" w:rsidRDefault="007D3B18" w:rsidP="007D3B18">
      <w:pPr>
        <w:ind w:firstLine="420"/>
      </w:pPr>
      <w:r w:rsidRPr="007D3B18">
        <w:rPr>
          <w:rFonts w:hint="eastAsia"/>
        </w:rPr>
        <w:t>人脸识别</w:t>
      </w:r>
      <w:r>
        <w:rPr>
          <w:rFonts w:hint="eastAsia"/>
        </w:rPr>
        <w:t>：</w:t>
      </w:r>
    </w:p>
    <w:p w:rsidR="001774C1" w:rsidRPr="00B869AD" w:rsidRDefault="001774C1" w:rsidP="007D3B18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3736746" cy="1643808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19" cy="165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F90" w:rsidRDefault="005A2F90" w:rsidP="005A2F90">
      <w:pPr>
        <w:pStyle w:val="2"/>
        <w:numPr>
          <w:ilvl w:val="1"/>
          <w:numId w:val="1"/>
        </w:numPr>
      </w:pPr>
      <w:r>
        <w:rPr>
          <w:rFonts w:hint="eastAsia"/>
        </w:rPr>
        <w:t>数据集</w:t>
      </w:r>
      <w:r w:rsidR="005B4CDF">
        <w:rPr>
          <w:rFonts w:hint="eastAsia"/>
        </w:rPr>
        <w:t>版本</w:t>
      </w:r>
    </w:p>
    <w:p w:rsidR="00590A04" w:rsidRDefault="00590A04" w:rsidP="00590A04">
      <w:r>
        <w:rPr>
          <w:rFonts w:hint="eastAsia"/>
        </w:rPr>
        <w:t>数据集版本</w:t>
      </w:r>
      <w:r>
        <w:t>为</w:t>
      </w:r>
      <w:r w:rsidRPr="00590A04">
        <w:rPr>
          <w:rFonts w:hint="eastAsia"/>
        </w:rPr>
        <w:t>数据集中可供训练模块使用一部分图片的</w:t>
      </w:r>
      <w:r>
        <w:rPr>
          <w:rFonts w:hint="eastAsia"/>
        </w:rPr>
        <w:t>集合</w:t>
      </w:r>
      <w:r w:rsidR="000E2E7C">
        <w:rPr>
          <w:rFonts w:hint="eastAsia"/>
        </w:rPr>
        <w:t>；</w:t>
      </w:r>
    </w:p>
    <w:p w:rsidR="0071407E" w:rsidRDefault="00C30085" w:rsidP="00590A04">
      <w:r>
        <w:rPr>
          <w:rFonts w:hint="eastAsia"/>
        </w:rPr>
        <w:t>对版本</w:t>
      </w:r>
      <w:r>
        <w:t>操作包括新建版本、删除版本</w:t>
      </w:r>
    </w:p>
    <w:p w:rsidR="00CC7A22" w:rsidRPr="00590A04" w:rsidRDefault="00CC7A22" w:rsidP="00590A04"/>
    <w:p w:rsidR="00F97474" w:rsidRDefault="00B52449" w:rsidP="005A2F90">
      <w:r w:rsidRPr="0035104C">
        <w:rPr>
          <w:rFonts w:hint="eastAsia"/>
          <w:b/>
        </w:rPr>
        <w:t>新建</w:t>
      </w:r>
      <w:r w:rsidRPr="0035104C">
        <w:rPr>
          <w:b/>
        </w:rPr>
        <w:t>版本</w:t>
      </w:r>
      <w:r>
        <w:t>：</w:t>
      </w:r>
      <w:r w:rsidR="005B4CDF">
        <w:rPr>
          <w:rFonts w:hint="eastAsia"/>
        </w:rPr>
        <w:t>可以选择</w:t>
      </w:r>
      <w:r w:rsidR="005B4CDF">
        <w:t>将数据集中一部分</w:t>
      </w:r>
      <w:r w:rsidR="005B4CDF">
        <w:rPr>
          <w:rFonts w:hint="eastAsia"/>
        </w:rPr>
        <w:t>图片生成</w:t>
      </w:r>
      <w:r w:rsidR="005B4CDF">
        <w:t>可供</w:t>
      </w:r>
      <w:r w:rsidR="005B4CDF">
        <w:rPr>
          <w:rFonts w:hint="eastAsia"/>
        </w:rPr>
        <w:t>训练模块使用</w:t>
      </w:r>
      <w:r w:rsidR="005B4CDF">
        <w:t>的版本</w:t>
      </w:r>
      <w:r w:rsidR="005B4CDF">
        <w:rPr>
          <w:rFonts w:hint="eastAsia"/>
        </w:rPr>
        <w:t>。</w:t>
      </w:r>
      <w:r w:rsidR="00F97474">
        <w:rPr>
          <w:rFonts w:hint="eastAsia"/>
        </w:rPr>
        <w:t>例</w:t>
      </w:r>
      <w:r w:rsidR="00F97474">
        <w:t>：</w:t>
      </w:r>
    </w:p>
    <w:p w:rsidR="00F97474" w:rsidRDefault="00894747" w:rsidP="005A2F90">
      <w:ins w:id="270" w:author="sunyibo" w:date="2018-07-12T16:13:00Z">
        <w:r>
          <w:rPr>
            <w:noProof/>
          </w:rPr>
          <w:lastRenderedPageBreak/>
          <w:drawing>
            <wp:inline distT="0" distB="0" distL="0" distR="0" wp14:anchorId="349E9B63">
              <wp:extent cx="5254948" cy="2399386"/>
              <wp:effectExtent l="0" t="0" r="3175" b="0"/>
              <wp:docPr id="267" name="图片 26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6"/>
                      <pic:cNvPicPr>
                        <a:picLocks noChangeAspect="1" noChangeArrowheads="1"/>
                      </pic:cNvPicPr>
                    </pic:nvPicPr>
                    <pic:blipFill>
                      <a:blip r:embed="rId2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97806" cy="2418955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  <w:del w:id="271" w:author="sunyibo" w:date="2018-07-12T16:13:00Z">
        <w:r w:rsidR="00F97474" w:rsidDel="00894747">
          <w:rPr>
            <w:noProof/>
          </w:rPr>
          <w:drawing>
            <wp:inline distT="0" distB="0" distL="0" distR="0" wp14:anchorId="65E12AF7">
              <wp:extent cx="5049417" cy="2328074"/>
              <wp:effectExtent l="0" t="0" r="0" b="0"/>
              <wp:docPr id="155" name="图片 1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2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107056" cy="2354649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del>
    </w:p>
    <w:p w:rsidR="00B518CC" w:rsidRDefault="00B518CC" w:rsidP="005A2F90">
      <w:r>
        <w:rPr>
          <w:rFonts w:hint="eastAsia"/>
        </w:rPr>
        <w:t>此时</w:t>
      </w:r>
      <w:r>
        <w:t>数据集</w:t>
      </w:r>
      <w:r>
        <w:rPr>
          <w:rFonts w:hint="eastAsia"/>
        </w:rPr>
        <w:t>可选</w:t>
      </w:r>
      <w:del w:id="272" w:author="sunyibo" w:date="2018-07-12T16:13:00Z">
        <w:r w:rsidDel="00434712">
          <w:delText>3</w:delText>
        </w:r>
      </w:del>
      <w:ins w:id="273" w:author="sunyibo" w:date="2018-07-12T16:13:00Z">
        <w:r w:rsidR="00434712">
          <w:t>2</w:t>
        </w:r>
      </w:ins>
      <w:r>
        <w:t>个版本</w:t>
      </w:r>
      <w:r>
        <w:rPr>
          <w:rFonts w:hint="eastAsia"/>
        </w:rPr>
        <w:t>V1,V2</w:t>
      </w:r>
      <w:ins w:id="274" w:author="sunyibo" w:date="2018-07-12T16:13:00Z">
        <w:r w:rsidR="00434712">
          <w:rPr>
            <w:rFonts w:hint="eastAsia"/>
          </w:rPr>
          <w:t>，</w:t>
        </w:r>
      </w:ins>
      <w:del w:id="275" w:author="sunyibo" w:date="2018-07-12T16:13:00Z">
        <w:r w:rsidDel="00434712">
          <w:rPr>
            <w:rFonts w:hint="eastAsia"/>
          </w:rPr>
          <w:delText>,V3</w:delText>
        </w:r>
        <w:r w:rsidR="002F74AC" w:rsidDel="00434712">
          <w:rPr>
            <w:rFonts w:hint="eastAsia"/>
          </w:rPr>
          <w:delText>，</w:delText>
        </w:r>
      </w:del>
      <w:r w:rsidR="002F74AC">
        <w:t>V1与V2无重叠</w:t>
      </w:r>
      <w:ins w:id="276" w:author="sunyibo" w:date="2018-07-12T16:13:00Z">
        <w:r w:rsidR="00434712">
          <w:rPr>
            <w:rFonts w:hint="eastAsia"/>
          </w:rPr>
          <w:t>。</w:t>
        </w:r>
      </w:ins>
      <w:del w:id="277" w:author="sunyibo" w:date="2018-07-12T16:13:00Z">
        <w:r w:rsidR="002F74AC" w:rsidDel="00434712">
          <w:delText>，V3包含V1与V2所有图片</w:delText>
        </w:r>
        <w:r w:rsidR="0055304C" w:rsidDel="00434712">
          <w:rPr>
            <w:rFonts w:hint="eastAsia"/>
          </w:rPr>
          <w:delText>。</w:delText>
        </w:r>
      </w:del>
    </w:p>
    <w:p w:rsidR="00B52449" w:rsidRDefault="00B52449" w:rsidP="005A2F90"/>
    <w:p w:rsidR="00B52449" w:rsidDel="00174EBB" w:rsidRDefault="00B52449">
      <w:pPr>
        <w:rPr>
          <w:del w:id="278" w:author="sunyibo" w:date="2018-07-12T16:13:00Z"/>
        </w:rPr>
      </w:pPr>
      <w:del w:id="279" w:author="sunyibo" w:date="2018-07-12T16:13:00Z">
        <w:r w:rsidRPr="0035104C" w:rsidDel="00174EBB">
          <w:rPr>
            <w:b/>
          </w:rPr>
          <w:delText>删除版本</w:delText>
        </w:r>
        <w:r w:rsidDel="00174EBB">
          <w:rPr>
            <w:rFonts w:hint="eastAsia"/>
          </w:rPr>
          <w:delText>：可以</w:delText>
        </w:r>
        <w:r w:rsidDel="00174EBB">
          <w:delText>删除特定版本，</w:delText>
        </w:r>
        <w:r w:rsidDel="00174EBB">
          <w:rPr>
            <w:rFonts w:hint="eastAsia"/>
          </w:rPr>
          <w:delText>例</w:delText>
        </w:r>
        <w:r w:rsidDel="00174EBB">
          <w:delText>：</w:delText>
        </w:r>
      </w:del>
    </w:p>
    <w:p w:rsidR="00304DDE" w:rsidDel="00174EBB" w:rsidRDefault="00304DDE">
      <w:pPr>
        <w:rPr>
          <w:del w:id="280" w:author="sunyibo" w:date="2018-07-12T16:13:00Z"/>
        </w:rPr>
        <w:pPrChange w:id="281" w:author="sunyibo" w:date="2018-07-12T16:13:00Z">
          <w:pPr>
            <w:jc w:val="left"/>
          </w:pPr>
        </w:pPrChange>
      </w:pPr>
      <w:del w:id="282" w:author="sunyibo" w:date="2018-07-12T16:13:00Z">
        <w:r w:rsidDel="00174EBB">
          <w:rPr>
            <w:noProof/>
          </w:rPr>
          <w:drawing>
            <wp:inline distT="0" distB="0" distL="0" distR="0" wp14:anchorId="0509383F" wp14:editId="4DBF8E92">
              <wp:extent cx="3076575" cy="2754557"/>
              <wp:effectExtent l="0" t="0" r="0" b="8255"/>
              <wp:docPr id="192" name="图片 19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82847" cy="2760172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del>
    </w:p>
    <w:p w:rsidR="00304DDE" w:rsidDel="00174EBB" w:rsidRDefault="00304DDE">
      <w:pPr>
        <w:rPr>
          <w:del w:id="283" w:author="sunyibo" w:date="2018-07-12T16:13:00Z"/>
        </w:rPr>
        <w:pPrChange w:id="284" w:author="sunyibo" w:date="2018-07-12T16:13:00Z">
          <w:pPr>
            <w:jc w:val="left"/>
          </w:pPr>
        </w:pPrChange>
      </w:pPr>
      <w:del w:id="285" w:author="sunyibo" w:date="2018-07-12T16:13:00Z">
        <w:r w:rsidDel="00174EBB">
          <w:rPr>
            <w:rFonts w:hint="eastAsia"/>
          </w:rPr>
          <w:delText>分为</w:delText>
        </w:r>
        <w:r w:rsidDel="00174EBB">
          <w:delText>2</w:delText>
        </w:r>
        <w:r w:rsidDel="00174EBB">
          <w:rPr>
            <w:rFonts w:hint="eastAsia"/>
          </w:rPr>
          <w:delText>种情况</w:delText>
        </w:r>
        <w:r w:rsidDel="00174EBB">
          <w:delText>：</w:delText>
        </w:r>
      </w:del>
    </w:p>
    <w:p w:rsidR="00304DDE" w:rsidDel="00174EBB" w:rsidRDefault="00304DDE">
      <w:pPr>
        <w:pStyle w:val="a7"/>
        <w:numPr>
          <w:ilvl w:val="0"/>
          <w:numId w:val="9"/>
        </w:numPr>
        <w:ind w:left="0" w:firstLineChars="0"/>
        <w:rPr>
          <w:del w:id="286" w:author="sunyibo" w:date="2018-07-12T16:13:00Z"/>
        </w:rPr>
        <w:pPrChange w:id="287" w:author="sunyibo" w:date="2018-07-12T16:13:00Z">
          <w:pPr>
            <w:pStyle w:val="a7"/>
            <w:numPr>
              <w:numId w:val="9"/>
            </w:numPr>
            <w:ind w:left="360" w:firstLineChars="0" w:hanging="360"/>
            <w:jc w:val="left"/>
          </w:pPr>
        </w:pPrChange>
      </w:pPr>
      <w:del w:id="288" w:author="sunyibo" w:date="2018-07-12T16:13:00Z">
        <w:r w:rsidDel="00174EBB">
          <w:rPr>
            <w:rFonts w:hint="eastAsia"/>
          </w:rPr>
          <w:delText>状态</w:delText>
        </w:r>
        <w:r w:rsidDel="00174EBB">
          <w:delText>1</w:delText>
        </w:r>
        <w:r w:rsidDel="00174EBB">
          <w:rPr>
            <w:rFonts w:hint="eastAsia"/>
          </w:rPr>
          <w:delText>：</w:delText>
        </w:r>
        <w:r w:rsidDel="00174EBB">
          <w:delText>删除某一版本，保留对应图片</w:delText>
        </w:r>
        <w:r w:rsidDel="00174EBB">
          <w:rPr>
            <w:rFonts w:hint="eastAsia"/>
          </w:rPr>
          <w:delText>。</w:delText>
        </w:r>
      </w:del>
    </w:p>
    <w:p w:rsidR="00304DDE" w:rsidDel="00174EBB" w:rsidRDefault="00304DDE">
      <w:pPr>
        <w:pStyle w:val="a7"/>
        <w:ind w:firstLineChars="0" w:firstLine="0"/>
        <w:rPr>
          <w:del w:id="289" w:author="sunyibo" w:date="2018-07-12T16:13:00Z"/>
        </w:rPr>
        <w:pPrChange w:id="290" w:author="sunyibo" w:date="2018-07-12T16:13:00Z">
          <w:pPr>
            <w:pStyle w:val="a7"/>
            <w:ind w:left="360" w:firstLineChars="0" w:firstLine="0"/>
            <w:jc w:val="left"/>
          </w:pPr>
        </w:pPrChange>
      </w:pPr>
      <w:del w:id="291" w:author="sunyibo" w:date="2018-07-12T16:13:00Z">
        <w:r w:rsidDel="00174EBB">
          <w:delText>仅</w:delText>
        </w:r>
        <w:r w:rsidDel="00174EBB">
          <w:rPr>
            <w:rFonts w:hint="eastAsia"/>
          </w:rPr>
          <w:delText>删除该</w:delText>
        </w:r>
        <w:r w:rsidDel="00174EBB">
          <w:delText>版本信息，</w:delText>
        </w:r>
        <w:r w:rsidDel="00174EBB">
          <w:rPr>
            <w:rFonts w:hint="eastAsia"/>
          </w:rPr>
          <w:delText>其他版本</w:delText>
        </w:r>
        <w:r w:rsidDel="00174EBB">
          <w:delText>无变化</w:delText>
        </w:r>
      </w:del>
    </w:p>
    <w:p w:rsidR="00304DDE" w:rsidDel="00174EBB" w:rsidRDefault="00304DDE">
      <w:pPr>
        <w:pStyle w:val="a7"/>
        <w:ind w:firstLineChars="0" w:firstLine="0"/>
        <w:rPr>
          <w:del w:id="292" w:author="sunyibo" w:date="2018-07-12T16:13:00Z"/>
        </w:rPr>
        <w:pPrChange w:id="293" w:author="sunyibo" w:date="2018-07-12T16:13:00Z">
          <w:pPr>
            <w:pStyle w:val="a7"/>
            <w:ind w:left="360" w:firstLineChars="0" w:firstLine="0"/>
            <w:jc w:val="left"/>
          </w:pPr>
        </w:pPrChange>
      </w:pPr>
      <w:del w:id="294" w:author="sunyibo" w:date="2018-07-12T16:13:00Z">
        <w:r w:rsidDel="00174EBB">
          <w:rPr>
            <w:rFonts w:hint="eastAsia"/>
          </w:rPr>
          <w:delText>此时</w:delText>
        </w:r>
        <w:r w:rsidDel="00174EBB">
          <w:delText>数据集可选2</w:delText>
        </w:r>
        <w:r w:rsidDel="00174EBB">
          <w:rPr>
            <w:rFonts w:hint="eastAsia"/>
          </w:rPr>
          <w:delText>个</w:delText>
        </w:r>
        <w:r w:rsidDel="00174EBB">
          <w:delText>版本V1</w:delText>
        </w:r>
        <w:r w:rsidDel="00174EBB">
          <w:rPr>
            <w:rFonts w:hint="eastAsia"/>
          </w:rPr>
          <w:delText>,</w:delText>
        </w:r>
        <w:r w:rsidDel="00174EBB">
          <w:delText>V3</w:delText>
        </w:r>
        <w:r w:rsidDel="00174EBB">
          <w:rPr>
            <w:rFonts w:hint="eastAsia"/>
          </w:rPr>
          <w:delText>，</w:delText>
        </w:r>
        <w:r w:rsidDel="00174EBB">
          <w:delText>V3</w:delText>
        </w:r>
        <w:r w:rsidDel="00174EBB">
          <w:rPr>
            <w:rFonts w:hint="eastAsia"/>
          </w:rPr>
          <w:delText>包含</w:delText>
        </w:r>
        <w:r w:rsidDel="00174EBB">
          <w:delText>V1与原V2所有图片</w:delText>
        </w:r>
      </w:del>
    </w:p>
    <w:p w:rsidR="00304DDE" w:rsidDel="00174EBB" w:rsidRDefault="00304DDE">
      <w:pPr>
        <w:pStyle w:val="a7"/>
        <w:numPr>
          <w:ilvl w:val="0"/>
          <w:numId w:val="9"/>
        </w:numPr>
        <w:ind w:left="0" w:firstLineChars="0"/>
        <w:rPr>
          <w:del w:id="295" w:author="sunyibo" w:date="2018-07-12T16:13:00Z"/>
        </w:rPr>
        <w:pPrChange w:id="296" w:author="sunyibo" w:date="2018-07-12T16:13:00Z">
          <w:pPr>
            <w:pStyle w:val="a7"/>
            <w:numPr>
              <w:numId w:val="9"/>
            </w:numPr>
            <w:ind w:left="360" w:firstLineChars="0" w:hanging="360"/>
            <w:jc w:val="left"/>
          </w:pPr>
        </w:pPrChange>
      </w:pPr>
      <w:del w:id="297" w:author="sunyibo" w:date="2018-07-12T16:13:00Z">
        <w:r w:rsidDel="00174EBB">
          <w:rPr>
            <w:rFonts w:hint="eastAsia"/>
          </w:rPr>
          <w:delText>状态</w:delText>
        </w:r>
        <w:r w:rsidDel="00174EBB">
          <w:delText>2：删除某一版本，</w:delText>
        </w:r>
        <w:r w:rsidDel="00174EBB">
          <w:rPr>
            <w:rFonts w:hint="eastAsia"/>
          </w:rPr>
          <w:delText>删除</w:delText>
        </w:r>
        <w:r w:rsidDel="00174EBB">
          <w:delText>对应图片</w:delText>
        </w:r>
        <w:r w:rsidDel="00174EBB">
          <w:rPr>
            <w:rFonts w:hint="eastAsia"/>
          </w:rPr>
          <w:delText>。</w:delText>
        </w:r>
      </w:del>
    </w:p>
    <w:p w:rsidR="00304DDE" w:rsidDel="00174EBB" w:rsidRDefault="00304DDE">
      <w:pPr>
        <w:pStyle w:val="a7"/>
        <w:ind w:firstLineChars="0" w:firstLine="0"/>
        <w:rPr>
          <w:del w:id="298" w:author="sunyibo" w:date="2018-07-12T16:13:00Z"/>
        </w:rPr>
        <w:pPrChange w:id="299" w:author="sunyibo" w:date="2018-07-12T16:13:00Z">
          <w:pPr>
            <w:pStyle w:val="a7"/>
            <w:ind w:left="360" w:firstLineChars="0" w:firstLine="0"/>
            <w:jc w:val="left"/>
          </w:pPr>
        </w:pPrChange>
      </w:pPr>
      <w:del w:id="300" w:author="sunyibo" w:date="2018-07-12T16:13:00Z">
        <w:r w:rsidDel="00174EBB">
          <w:rPr>
            <w:rFonts w:hint="eastAsia"/>
          </w:rPr>
          <w:delText>删除</w:delText>
        </w:r>
        <w:r w:rsidDel="00174EBB">
          <w:delText>该版本</w:delText>
        </w:r>
        <w:r w:rsidDel="00174EBB">
          <w:rPr>
            <w:rFonts w:hint="eastAsia"/>
          </w:rPr>
          <w:delText>信息</w:delText>
        </w:r>
        <w:r w:rsidDel="00174EBB">
          <w:delText>，其他版本中对应图片同时删除，图片</w:delText>
        </w:r>
        <w:r w:rsidDel="00174EBB">
          <w:rPr>
            <w:rFonts w:hint="eastAsia"/>
          </w:rPr>
          <w:delText>删除</w:delText>
        </w:r>
      </w:del>
    </w:p>
    <w:p w:rsidR="00304DDE" w:rsidRPr="0002036B" w:rsidRDefault="00304DDE">
      <w:pPr>
        <w:pStyle w:val="a7"/>
        <w:ind w:firstLineChars="0" w:firstLine="0"/>
        <w:pPrChange w:id="301" w:author="sunyibo" w:date="2018-07-12T16:13:00Z">
          <w:pPr>
            <w:pStyle w:val="a7"/>
            <w:ind w:left="360" w:firstLineChars="0" w:firstLine="0"/>
            <w:jc w:val="left"/>
          </w:pPr>
        </w:pPrChange>
      </w:pPr>
      <w:del w:id="302" w:author="sunyibo" w:date="2018-07-12T16:13:00Z">
        <w:r w:rsidDel="00174EBB">
          <w:rPr>
            <w:rFonts w:hint="eastAsia"/>
          </w:rPr>
          <w:delText>此时</w:delText>
        </w:r>
        <w:r w:rsidRPr="00304DDE" w:rsidDel="00174EBB">
          <w:rPr>
            <w:rFonts w:hint="eastAsia"/>
          </w:rPr>
          <w:delText>数据集可选</w:delText>
        </w:r>
        <w:r w:rsidRPr="00304DDE" w:rsidDel="00174EBB">
          <w:delText>2个版本V1,V3，V3</w:delText>
        </w:r>
        <w:r w:rsidDel="00174EBB">
          <w:rPr>
            <w:rFonts w:hint="eastAsia"/>
          </w:rPr>
          <w:delText>与</w:delText>
        </w:r>
        <w:r w:rsidRPr="00304DDE" w:rsidDel="00174EBB">
          <w:delText>V1</w:delText>
        </w:r>
        <w:r w:rsidDel="00174EBB">
          <w:rPr>
            <w:rFonts w:hint="eastAsia"/>
          </w:rPr>
          <w:delText>相同</w:delText>
        </w:r>
      </w:del>
    </w:p>
    <w:sectPr w:rsidR="00304DDE" w:rsidRPr="0002036B" w:rsidSect="006331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52369" w:rsidRDefault="00052369" w:rsidP="00296184">
      <w:r>
        <w:separator/>
      </w:r>
    </w:p>
  </w:endnote>
  <w:endnote w:type="continuationSeparator" w:id="0">
    <w:p w:rsidR="00052369" w:rsidRDefault="00052369" w:rsidP="002961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52369" w:rsidRDefault="00052369" w:rsidP="00296184">
      <w:r>
        <w:separator/>
      </w:r>
    </w:p>
  </w:footnote>
  <w:footnote w:type="continuationSeparator" w:id="0">
    <w:p w:rsidR="00052369" w:rsidRDefault="00052369" w:rsidP="002961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F7550"/>
    <w:multiLevelType w:val="hybridMultilevel"/>
    <w:tmpl w:val="D97AD36E"/>
    <w:lvl w:ilvl="0" w:tplc="397241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A10660"/>
    <w:multiLevelType w:val="hybridMultilevel"/>
    <w:tmpl w:val="0944B0BC"/>
    <w:lvl w:ilvl="0" w:tplc="834C79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013C8E"/>
    <w:multiLevelType w:val="hybridMultilevel"/>
    <w:tmpl w:val="84F897F0"/>
    <w:lvl w:ilvl="0" w:tplc="04FCAA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414A2B"/>
    <w:multiLevelType w:val="hybridMultilevel"/>
    <w:tmpl w:val="40FEDE6C"/>
    <w:lvl w:ilvl="0" w:tplc="6748C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12360EE"/>
    <w:multiLevelType w:val="hybridMultilevel"/>
    <w:tmpl w:val="63F2AEE8"/>
    <w:lvl w:ilvl="0" w:tplc="5002D2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D297BA7"/>
    <w:multiLevelType w:val="hybridMultilevel"/>
    <w:tmpl w:val="66625290"/>
    <w:lvl w:ilvl="0" w:tplc="461863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0FB1EFF"/>
    <w:multiLevelType w:val="hybridMultilevel"/>
    <w:tmpl w:val="0944B0BC"/>
    <w:lvl w:ilvl="0" w:tplc="834C79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3211CAE"/>
    <w:multiLevelType w:val="hybridMultilevel"/>
    <w:tmpl w:val="0AACB71C"/>
    <w:lvl w:ilvl="0" w:tplc="BAF271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46A5E45"/>
    <w:multiLevelType w:val="hybridMultilevel"/>
    <w:tmpl w:val="BAFE4BD6"/>
    <w:lvl w:ilvl="0" w:tplc="2EDAE0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A766419"/>
    <w:multiLevelType w:val="hybridMultilevel"/>
    <w:tmpl w:val="25FA6E10"/>
    <w:lvl w:ilvl="0" w:tplc="2DE06D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0CE401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52733E56"/>
    <w:multiLevelType w:val="hybridMultilevel"/>
    <w:tmpl w:val="F7F65AB6"/>
    <w:lvl w:ilvl="0" w:tplc="B40E1D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2FC58B7"/>
    <w:multiLevelType w:val="hybridMultilevel"/>
    <w:tmpl w:val="1E621BA0"/>
    <w:lvl w:ilvl="0" w:tplc="30488E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7907FD6"/>
    <w:multiLevelType w:val="hybridMultilevel"/>
    <w:tmpl w:val="68C6EF60"/>
    <w:lvl w:ilvl="0" w:tplc="FC946A0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64C770F7"/>
    <w:multiLevelType w:val="hybridMultilevel"/>
    <w:tmpl w:val="52E0E31E"/>
    <w:lvl w:ilvl="0" w:tplc="58FABF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8BF7A16"/>
    <w:multiLevelType w:val="hybridMultilevel"/>
    <w:tmpl w:val="EA901D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BCC09C9"/>
    <w:multiLevelType w:val="hybridMultilevel"/>
    <w:tmpl w:val="3D789470"/>
    <w:lvl w:ilvl="0" w:tplc="EB3ABA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13"/>
  </w:num>
  <w:num w:numId="3">
    <w:abstractNumId w:val="15"/>
  </w:num>
  <w:num w:numId="4">
    <w:abstractNumId w:val="16"/>
  </w:num>
  <w:num w:numId="5">
    <w:abstractNumId w:val="0"/>
  </w:num>
  <w:num w:numId="6">
    <w:abstractNumId w:val="7"/>
  </w:num>
  <w:num w:numId="7">
    <w:abstractNumId w:val="11"/>
  </w:num>
  <w:num w:numId="8">
    <w:abstractNumId w:val="2"/>
  </w:num>
  <w:num w:numId="9">
    <w:abstractNumId w:val="4"/>
  </w:num>
  <w:num w:numId="10">
    <w:abstractNumId w:val="1"/>
  </w:num>
  <w:num w:numId="11">
    <w:abstractNumId w:val="5"/>
  </w:num>
  <w:num w:numId="12">
    <w:abstractNumId w:val="9"/>
  </w:num>
  <w:num w:numId="13">
    <w:abstractNumId w:val="3"/>
  </w:num>
  <w:num w:numId="14">
    <w:abstractNumId w:val="14"/>
  </w:num>
  <w:num w:numId="15">
    <w:abstractNumId w:val="12"/>
  </w:num>
  <w:num w:numId="16">
    <w:abstractNumId w:val="8"/>
  </w:num>
  <w:num w:numId="17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sunyibo">
    <w15:presenceInfo w15:providerId="None" w15:userId="sunyib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bordersDoNotSurroundHeader/>
  <w:bordersDoNotSurroundFooter/>
  <w:revisionView w:markup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2731"/>
    <w:rsid w:val="00005AE0"/>
    <w:rsid w:val="0002036B"/>
    <w:rsid w:val="00041329"/>
    <w:rsid w:val="000445B7"/>
    <w:rsid w:val="00052369"/>
    <w:rsid w:val="00052EF4"/>
    <w:rsid w:val="00071AE0"/>
    <w:rsid w:val="00091889"/>
    <w:rsid w:val="000B29F8"/>
    <w:rsid w:val="000E2600"/>
    <w:rsid w:val="000E2773"/>
    <w:rsid w:val="000E2E7C"/>
    <w:rsid w:val="000F12ED"/>
    <w:rsid w:val="0010507D"/>
    <w:rsid w:val="0011439D"/>
    <w:rsid w:val="00130AAB"/>
    <w:rsid w:val="00142899"/>
    <w:rsid w:val="00156552"/>
    <w:rsid w:val="00160A5C"/>
    <w:rsid w:val="00174EBB"/>
    <w:rsid w:val="00175082"/>
    <w:rsid w:val="001774C1"/>
    <w:rsid w:val="001A0D7B"/>
    <w:rsid w:val="001C547A"/>
    <w:rsid w:val="001D21FB"/>
    <w:rsid w:val="001D38DD"/>
    <w:rsid w:val="001E0606"/>
    <w:rsid w:val="00200DD3"/>
    <w:rsid w:val="0022772E"/>
    <w:rsid w:val="00272A75"/>
    <w:rsid w:val="00296184"/>
    <w:rsid w:val="002C3336"/>
    <w:rsid w:val="002C4C77"/>
    <w:rsid w:val="002D0F05"/>
    <w:rsid w:val="002D3554"/>
    <w:rsid w:val="002E3141"/>
    <w:rsid w:val="002E381D"/>
    <w:rsid w:val="002E683F"/>
    <w:rsid w:val="002F74AC"/>
    <w:rsid w:val="00304DDE"/>
    <w:rsid w:val="00311C74"/>
    <w:rsid w:val="00333760"/>
    <w:rsid w:val="0035104C"/>
    <w:rsid w:val="00364565"/>
    <w:rsid w:val="00390B82"/>
    <w:rsid w:val="003912FC"/>
    <w:rsid w:val="003A7272"/>
    <w:rsid w:val="003D0F98"/>
    <w:rsid w:val="003D5751"/>
    <w:rsid w:val="003E147A"/>
    <w:rsid w:val="003E6D61"/>
    <w:rsid w:val="00410EAE"/>
    <w:rsid w:val="00434712"/>
    <w:rsid w:val="004420DE"/>
    <w:rsid w:val="00491EDB"/>
    <w:rsid w:val="004B01B0"/>
    <w:rsid w:val="004D402F"/>
    <w:rsid w:val="004E0BEB"/>
    <w:rsid w:val="004F522C"/>
    <w:rsid w:val="00516580"/>
    <w:rsid w:val="00521B08"/>
    <w:rsid w:val="005343BB"/>
    <w:rsid w:val="0055304C"/>
    <w:rsid w:val="00563300"/>
    <w:rsid w:val="00590A04"/>
    <w:rsid w:val="0059670E"/>
    <w:rsid w:val="005A2F90"/>
    <w:rsid w:val="005A620A"/>
    <w:rsid w:val="005B4CDF"/>
    <w:rsid w:val="00625542"/>
    <w:rsid w:val="006433DF"/>
    <w:rsid w:val="0064692A"/>
    <w:rsid w:val="00657E75"/>
    <w:rsid w:val="00673F09"/>
    <w:rsid w:val="00674C7F"/>
    <w:rsid w:val="00675170"/>
    <w:rsid w:val="00676130"/>
    <w:rsid w:val="00684999"/>
    <w:rsid w:val="00686750"/>
    <w:rsid w:val="006C6678"/>
    <w:rsid w:val="006D1E98"/>
    <w:rsid w:val="006D32D6"/>
    <w:rsid w:val="006D40BF"/>
    <w:rsid w:val="006E22F0"/>
    <w:rsid w:val="0071116D"/>
    <w:rsid w:val="0071407E"/>
    <w:rsid w:val="00722C84"/>
    <w:rsid w:val="00735472"/>
    <w:rsid w:val="00750031"/>
    <w:rsid w:val="00750324"/>
    <w:rsid w:val="0075366F"/>
    <w:rsid w:val="0076700F"/>
    <w:rsid w:val="00787318"/>
    <w:rsid w:val="007A2E37"/>
    <w:rsid w:val="007A48E2"/>
    <w:rsid w:val="007C328D"/>
    <w:rsid w:val="007D1514"/>
    <w:rsid w:val="007D3B18"/>
    <w:rsid w:val="007E77F2"/>
    <w:rsid w:val="00810858"/>
    <w:rsid w:val="00825145"/>
    <w:rsid w:val="00864DCB"/>
    <w:rsid w:val="00880EEE"/>
    <w:rsid w:val="008822B8"/>
    <w:rsid w:val="00883FF1"/>
    <w:rsid w:val="00894747"/>
    <w:rsid w:val="008A0923"/>
    <w:rsid w:val="008B5867"/>
    <w:rsid w:val="008C28DA"/>
    <w:rsid w:val="008D1291"/>
    <w:rsid w:val="008E228A"/>
    <w:rsid w:val="008E53E3"/>
    <w:rsid w:val="00904BC9"/>
    <w:rsid w:val="00914053"/>
    <w:rsid w:val="009165A8"/>
    <w:rsid w:val="00917603"/>
    <w:rsid w:val="00957D52"/>
    <w:rsid w:val="009A256F"/>
    <w:rsid w:val="009D0E84"/>
    <w:rsid w:val="009E31BA"/>
    <w:rsid w:val="009F1848"/>
    <w:rsid w:val="00A0517C"/>
    <w:rsid w:val="00A075E7"/>
    <w:rsid w:val="00A27F48"/>
    <w:rsid w:val="00A32304"/>
    <w:rsid w:val="00A45E24"/>
    <w:rsid w:val="00A77D20"/>
    <w:rsid w:val="00A80105"/>
    <w:rsid w:val="00AC4658"/>
    <w:rsid w:val="00AD2293"/>
    <w:rsid w:val="00AD3F9C"/>
    <w:rsid w:val="00B15B28"/>
    <w:rsid w:val="00B24728"/>
    <w:rsid w:val="00B518CC"/>
    <w:rsid w:val="00B52449"/>
    <w:rsid w:val="00B869AD"/>
    <w:rsid w:val="00BA1B0D"/>
    <w:rsid w:val="00BD6DCD"/>
    <w:rsid w:val="00C30085"/>
    <w:rsid w:val="00C45145"/>
    <w:rsid w:val="00C5246B"/>
    <w:rsid w:val="00C52731"/>
    <w:rsid w:val="00C61926"/>
    <w:rsid w:val="00CC0AA9"/>
    <w:rsid w:val="00CC7A22"/>
    <w:rsid w:val="00CD1208"/>
    <w:rsid w:val="00CE4F6F"/>
    <w:rsid w:val="00CE5990"/>
    <w:rsid w:val="00CF1532"/>
    <w:rsid w:val="00D178C6"/>
    <w:rsid w:val="00D22BBA"/>
    <w:rsid w:val="00D358D1"/>
    <w:rsid w:val="00D46B11"/>
    <w:rsid w:val="00D516E2"/>
    <w:rsid w:val="00D54FF2"/>
    <w:rsid w:val="00D7680B"/>
    <w:rsid w:val="00D76BF8"/>
    <w:rsid w:val="00D80F05"/>
    <w:rsid w:val="00DA0F84"/>
    <w:rsid w:val="00DA6F19"/>
    <w:rsid w:val="00DB3AE5"/>
    <w:rsid w:val="00DB42A4"/>
    <w:rsid w:val="00DB6639"/>
    <w:rsid w:val="00DC6872"/>
    <w:rsid w:val="00DD46C2"/>
    <w:rsid w:val="00E104FD"/>
    <w:rsid w:val="00E3106F"/>
    <w:rsid w:val="00E31AFD"/>
    <w:rsid w:val="00E44688"/>
    <w:rsid w:val="00E64695"/>
    <w:rsid w:val="00E65C74"/>
    <w:rsid w:val="00E96D34"/>
    <w:rsid w:val="00EE312A"/>
    <w:rsid w:val="00EE3556"/>
    <w:rsid w:val="00EF3068"/>
    <w:rsid w:val="00F11C5A"/>
    <w:rsid w:val="00F14DB1"/>
    <w:rsid w:val="00F24974"/>
    <w:rsid w:val="00F658F3"/>
    <w:rsid w:val="00F73306"/>
    <w:rsid w:val="00F97474"/>
    <w:rsid w:val="00FA1563"/>
    <w:rsid w:val="00FD5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97A99E6-F46D-41B4-A508-E4EA433D6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9618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9618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9618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61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618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61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618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29618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9618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96184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296184"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sid w:val="0075003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75003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895</TotalTime>
  <Pages>11</Pages>
  <Words>452</Words>
  <Characters>2582</Characters>
  <Application>Microsoft Office Word</Application>
  <DocSecurity>0</DocSecurity>
  <Lines>21</Lines>
  <Paragraphs>6</Paragraphs>
  <ScaleCrop>false</ScaleCrop>
  <Company/>
  <LinksUpToDate>false</LinksUpToDate>
  <CharactersWithSpaces>3028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sunyibo</dc:creator>
  <cp:keywords/>
  <dc:description/>
  <cp:lastModifiedBy>sunyibo</cp:lastModifiedBy>
  <cp:revision>166</cp:revision>
  <dcterms:created xsi:type="dcterms:W3CDTF">2018-06-14T07:40:00Z</dcterms:created>
  <dcterms:modified xsi:type="dcterms:W3CDTF">2018-07-13T02:51:00Z</dcterms:modified>
</cp:coreProperties>
</file>